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43D1C1" w14:textId="77777777" w:rsidR="00F2696C" w:rsidRDefault="00F2696C" w:rsidP="006F5A11">
      <w:pPr>
        <w:pStyle w:val="Title"/>
        <w:rPr>
          <w:lang w:val="en-US"/>
        </w:rPr>
      </w:pPr>
      <w:r w:rsidRPr="00F2696C">
        <w:rPr>
          <w:lang w:val="en-US"/>
        </w:rPr>
        <w:t>[WIP] Best Practice for Communicating Probability of Success to Non-Statisticians</w:t>
      </w:r>
    </w:p>
    <w:p w14:paraId="1F7F57EB" w14:textId="77777777" w:rsidR="00F2696C" w:rsidRPr="00F2696C" w:rsidRDefault="00F2696C" w:rsidP="00F2696C">
      <w:pPr>
        <w:rPr>
          <w:lang w:val="en-US"/>
        </w:rPr>
      </w:pPr>
    </w:p>
    <w:p w14:paraId="432DDD79" w14:textId="7C570A2D" w:rsidR="00F2696C" w:rsidRPr="00F2696C" w:rsidRDefault="00F2696C" w:rsidP="000E5150">
      <w:pPr>
        <w:pStyle w:val="Heading1"/>
        <w:rPr>
          <w:lang w:val="en-US"/>
        </w:rPr>
      </w:pPr>
      <w:r w:rsidRPr="00F2696C">
        <w:rPr>
          <w:lang w:val="en-US"/>
        </w:rPr>
        <w:t>Introduction</w:t>
      </w:r>
    </w:p>
    <w:p w14:paraId="46729D71" w14:textId="5C59E559" w:rsidR="00F2696C" w:rsidRDefault="00F2696C" w:rsidP="00F2696C">
      <w:pPr>
        <w:rPr>
          <w:lang w:val="en-US"/>
        </w:rPr>
      </w:pPr>
      <w:r w:rsidRPr="00F2696C">
        <w:rPr>
          <w:lang w:val="en-US"/>
        </w:rPr>
        <w:t>Communicating the probability of success (</w:t>
      </w:r>
      <w:proofErr w:type="spellStart"/>
      <w:r w:rsidRPr="00F2696C">
        <w:rPr>
          <w:lang w:val="en-US"/>
        </w:rPr>
        <w:t>PoS</w:t>
      </w:r>
      <w:proofErr w:type="spellEnd"/>
      <w:r w:rsidRPr="00F2696C">
        <w:rPr>
          <w:lang w:val="en-US"/>
        </w:rPr>
        <w:t xml:space="preserve">) in clinical trials to non-statisticians (e.g. clinicians, project </w:t>
      </w:r>
      <w:proofErr w:type="gramStart"/>
      <w:r w:rsidRPr="00F2696C">
        <w:rPr>
          <w:lang w:val="en-US"/>
        </w:rPr>
        <w:t>leads</w:t>
      </w:r>
      <w:proofErr w:type="gramEnd"/>
      <w:r w:rsidRPr="00F2696C">
        <w:rPr>
          <w:lang w:val="en-US"/>
        </w:rPr>
        <w:t xml:space="preserve">, senior management) is crucial for informed </w:t>
      </w:r>
      <w:r w:rsidR="001C4C40">
        <w:rPr>
          <w:lang w:val="en-US"/>
        </w:rPr>
        <w:t xml:space="preserve">and impactful </w:t>
      </w:r>
      <w:r w:rsidRPr="00F2696C">
        <w:rPr>
          <w:lang w:val="en-US"/>
        </w:rPr>
        <w:t>decision-making.</w:t>
      </w:r>
    </w:p>
    <w:p w14:paraId="7D4084A1" w14:textId="77777777" w:rsidR="0056645B" w:rsidRPr="00F2696C" w:rsidRDefault="0056645B" w:rsidP="0056645B">
      <w:pPr>
        <w:ind w:left="720"/>
        <w:rPr>
          <w:lang w:val="en-US"/>
        </w:rPr>
      </w:pPr>
    </w:p>
    <w:p w14:paraId="6F7D61AE" w14:textId="73A99A4C" w:rsidR="00F2696C" w:rsidRDefault="00F2696C" w:rsidP="00F2696C">
      <w:pPr>
        <w:rPr>
          <w:ins w:id="0" w:author="Guerin, Tadhg" w:date="2025-08-07T09:36:00Z" w16du:dateUtc="2025-08-07T08:36:00Z"/>
          <w:lang w:val="en-US"/>
        </w:rPr>
      </w:pPr>
      <w:r w:rsidRPr="00F2696C">
        <w:rPr>
          <w:lang w:val="en-US"/>
        </w:rPr>
        <w:t xml:space="preserve">While </w:t>
      </w:r>
      <w:proofErr w:type="spellStart"/>
      <w:r w:rsidRPr="00F2696C">
        <w:rPr>
          <w:lang w:val="en-US"/>
        </w:rPr>
        <w:t>PoS</w:t>
      </w:r>
      <w:proofErr w:type="spellEnd"/>
      <w:r w:rsidRPr="00F2696C">
        <w:rPr>
          <w:lang w:val="en-US"/>
        </w:rPr>
        <w:t xml:space="preserve"> serves as a vital </w:t>
      </w:r>
      <w:r w:rsidR="00BA636A">
        <w:rPr>
          <w:lang w:val="en-US"/>
        </w:rPr>
        <w:t>measure</w:t>
      </w:r>
      <w:r w:rsidR="00D967A8" w:rsidRPr="00F2696C">
        <w:rPr>
          <w:lang w:val="en-US"/>
        </w:rPr>
        <w:t xml:space="preserve"> </w:t>
      </w:r>
      <w:r w:rsidRPr="00F2696C">
        <w:rPr>
          <w:lang w:val="en-US"/>
        </w:rPr>
        <w:t xml:space="preserve">for </w:t>
      </w:r>
      <w:r w:rsidR="00BA636A">
        <w:rPr>
          <w:lang w:val="en-US"/>
        </w:rPr>
        <w:t xml:space="preserve">use in </w:t>
      </w:r>
      <w:r w:rsidRPr="00F2696C">
        <w:rPr>
          <w:lang w:val="en-US"/>
        </w:rPr>
        <w:t>drug development</w:t>
      </w:r>
      <w:r w:rsidR="00BA636A">
        <w:rPr>
          <w:lang w:val="en-US"/>
        </w:rPr>
        <w:t xml:space="preserve"> decision-making</w:t>
      </w:r>
      <w:r w:rsidRPr="00F2696C">
        <w:rPr>
          <w:lang w:val="en-US"/>
        </w:rPr>
        <w:t xml:space="preserve">, its inherent statistical nature can pose a communication challenge. The complexities of probability, statistical models, and data interpretation may not be readily grasped by individuals without a strong statistical background. This gap in understanding can lead to misinterpretations, misaligned expectations, and </w:t>
      </w:r>
      <w:proofErr w:type="gramStart"/>
      <w:r w:rsidRPr="00F2696C">
        <w:rPr>
          <w:lang w:val="en-US"/>
        </w:rPr>
        <w:t>ultimately,</w:t>
      </w:r>
      <w:proofErr w:type="gramEnd"/>
      <w:r w:rsidRPr="00F2696C">
        <w:rPr>
          <w:lang w:val="en-US"/>
        </w:rPr>
        <w:t xml:space="preserve"> suboptimal decision-making. This can lead to misuse of resources and delayed drug development.</w:t>
      </w:r>
    </w:p>
    <w:p w14:paraId="0855E059" w14:textId="77777777" w:rsidR="005C5D16" w:rsidRDefault="005C5D16" w:rsidP="00F2696C">
      <w:pPr>
        <w:rPr>
          <w:lang w:val="en-US"/>
        </w:rPr>
      </w:pPr>
    </w:p>
    <w:p w14:paraId="36AC9324" w14:textId="5BC44798" w:rsidR="005C5D16" w:rsidRDefault="005C5D16" w:rsidP="005C5D16">
      <w:pPr>
        <w:ind w:left="720"/>
        <w:rPr>
          <w:lang w:val="en-US"/>
        </w:rPr>
      </w:pPr>
      <w:r w:rsidRPr="00F2696C">
        <w:rPr>
          <w:rFonts w:ascii="Segoe UI Emoji" w:hAnsi="Segoe UI Emoji" w:cs="Segoe UI Emoji"/>
          <w:b/>
          <w:bCs/>
          <w:lang w:val="en-US"/>
        </w:rPr>
        <w:t>💡</w:t>
      </w:r>
      <w:r w:rsidRPr="00F2696C">
        <w:rPr>
          <w:b/>
          <w:bCs/>
          <w:lang w:val="en-US"/>
        </w:rPr>
        <w:t xml:space="preserve"> Helpful Tip:</w:t>
      </w:r>
      <w:r w:rsidRPr="00F2696C">
        <w:rPr>
          <w:lang w:val="en-US"/>
        </w:rPr>
        <w:t xml:space="preserve"> When introducing </w:t>
      </w:r>
      <w:proofErr w:type="spellStart"/>
      <w:r w:rsidRPr="00F2696C">
        <w:rPr>
          <w:lang w:val="en-US"/>
        </w:rPr>
        <w:t>PoS</w:t>
      </w:r>
      <w:proofErr w:type="spellEnd"/>
      <w:r w:rsidRPr="00F2696C">
        <w:rPr>
          <w:lang w:val="en-US"/>
        </w:rPr>
        <w:t>, explain that it's your team's best current estimate of whether a trial will meet its goals. Emphasize that it’s a key metric to help everyone understand the chances of success and collaboratively make informed decisions.</w:t>
      </w:r>
    </w:p>
    <w:p w14:paraId="6C328211" w14:textId="77777777" w:rsidR="0056645B" w:rsidRPr="00F2696C" w:rsidRDefault="0056645B" w:rsidP="00F2696C">
      <w:pPr>
        <w:rPr>
          <w:lang w:val="en-US"/>
        </w:rPr>
      </w:pPr>
    </w:p>
    <w:p w14:paraId="38195356" w14:textId="6E90838E" w:rsidR="00F2696C" w:rsidRDefault="00F2696C" w:rsidP="00F2696C">
      <w:pPr>
        <w:rPr>
          <w:lang w:val="en-US"/>
        </w:rPr>
      </w:pPr>
      <w:r w:rsidRPr="00F2696C">
        <w:rPr>
          <w:lang w:val="en-US"/>
        </w:rPr>
        <w:t xml:space="preserve">This document aims to provide best practices for statisticians and quantitative disciplines to effectively convey these statistical concepts in a clear and understandable manner, ensuring that stakeholders without a statistical background can grasp the importance and implications of </w:t>
      </w:r>
      <w:proofErr w:type="spellStart"/>
      <w:r w:rsidRPr="00F2696C">
        <w:rPr>
          <w:lang w:val="en-US"/>
        </w:rPr>
        <w:t>PoS</w:t>
      </w:r>
      <w:proofErr w:type="spellEnd"/>
      <w:r w:rsidRPr="00F2696C">
        <w:rPr>
          <w:lang w:val="en-US"/>
        </w:rPr>
        <w:t xml:space="preserve"> in the context of drug development. The document contains </w:t>
      </w:r>
      <w:proofErr w:type="spellStart"/>
      <w:r w:rsidRPr="00F2696C">
        <w:rPr>
          <w:lang w:val="en-US"/>
        </w:rPr>
        <w:t>stand alone</w:t>
      </w:r>
      <w:proofErr w:type="spellEnd"/>
      <w:r w:rsidRPr="00F2696C">
        <w:rPr>
          <w:lang w:val="en-US"/>
        </w:rPr>
        <w:t xml:space="preserve"> sections which can </w:t>
      </w:r>
      <w:r w:rsidR="009C258E">
        <w:rPr>
          <w:lang w:val="en-US"/>
        </w:rPr>
        <w:t xml:space="preserve">be </w:t>
      </w:r>
      <w:r w:rsidRPr="00F2696C">
        <w:rPr>
          <w:lang w:val="en-US"/>
        </w:rPr>
        <w:t>reviewed independently of each other.</w:t>
      </w:r>
    </w:p>
    <w:p w14:paraId="78BE3955" w14:textId="77777777" w:rsidR="0056645B" w:rsidRPr="00F2696C" w:rsidRDefault="0056645B" w:rsidP="00F2696C">
      <w:pPr>
        <w:rPr>
          <w:lang w:val="en-US"/>
        </w:rPr>
      </w:pPr>
    </w:p>
    <w:p w14:paraId="3E9EDF49" w14:textId="77777777" w:rsidR="00F2696C" w:rsidRDefault="00F2696C" w:rsidP="00F2696C">
      <w:pPr>
        <w:rPr>
          <w:b/>
          <w:bCs/>
          <w:lang w:val="en-US"/>
        </w:rPr>
      </w:pPr>
      <w:r w:rsidRPr="00F2696C">
        <w:rPr>
          <w:b/>
          <w:bCs/>
          <w:lang w:val="en-US"/>
        </w:rPr>
        <w:t>Table 1: Definitions and Abbreviations</w:t>
      </w:r>
    </w:p>
    <w:p w14:paraId="14999DF8" w14:textId="77777777" w:rsidR="00AD2702" w:rsidRPr="00F2696C" w:rsidRDefault="00AD2702" w:rsidP="00F2696C">
      <w:pPr>
        <w:rPr>
          <w:lang w:val="en-US"/>
        </w:rPr>
      </w:pPr>
    </w:p>
    <w:p w14:paraId="6FE8D393" w14:textId="3913DD84" w:rsidR="00F2696C" w:rsidRDefault="00F2696C" w:rsidP="00277734">
      <w:pPr>
        <w:ind w:left="720"/>
        <w:rPr>
          <w:lang w:val="en-US"/>
        </w:rPr>
      </w:pPr>
      <w:r w:rsidRPr="00F2696C">
        <w:rPr>
          <w:rFonts w:ascii="Segoe UI Emoji" w:hAnsi="Segoe UI Emoji" w:cs="Segoe UI Emoji"/>
          <w:b/>
          <w:bCs/>
          <w:lang w:val="en-US"/>
        </w:rPr>
        <w:t>💡</w:t>
      </w:r>
      <w:r w:rsidRPr="00F2696C">
        <w:rPr>
          <w:b/>
          <w:bCs/>
          <w:lang w:val="en-US"/>
        </w:rPr>
        <w:t xml:space="preserve"> Helpful Tip:</w:t>
      </w:r>
      <w:r w:rsidRPr="00F2696C">
        <w:rPr>
          <w:lang w:val="en-US"/>
        </w:rPr>
        <w:t xml:space="preserve"> When presenting, reassure your non-statistician audience not to be daunted by technical terms. </w:t>
      </w:r>
      <w:r w:rsidR="00603EE1">
        <w:rPr>
          <w:lang w:val="en-US"/>
        </w:rPr>
        <w:t>Provide a</w:t>
      </w:r>
      <w:r w:rsidRPr="00F2696C">
        <w:rPr>
          <w:lang w:val="en-US"/>
        </w:rPr>
        <w:t xml:space="preserve"> table as a handy reference for any unfamiliar terminology encountered during the discussion.</w:t>
      </w:r>
    </w:p>
    <w:p w14:paraId="5209A95C" w14:textId="6D6DADEE" w:rsidR="00F2696C" w:rsidRPr="00F2696C" w:rsidRDefault="00F2696C" w:rsidP="00F2696C">
      <w:pPr>
        <w:rPr>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83"/>
        <w:gridCol w:w="6125"/>
      </w:tblGrid>
      <w:tr w:rsidR="00F2696C" w:rsidRPr="00F2696C" w14:paraId="35F03853" w14:textId="77777777" w:rsidTr="00681A11">
        <w:trPr>
          <w:tblCellSpacing w:w="15" w:type="dxa"/>
        </w:trPr>
        <w:tc>
          <w:tcPr>
            <w:tcW w:w="0" w:type="auto"/>
            <w:vAlign w:val="center"/>
            <w:hideMark/>
          </w:tcPr>
          <w:p w14:paraId="57B30B1B" w14:textId="77777777" w:rsidR="00F2696C" w:rsidRPr="00F2696C" w:rsidRDefault="00F2696C" w:rsidP="00F2696C">
            <w:pPr>
              <w:rPr>
                <w:b/>
                <w:bCs/>
                <w:lang w:val="en-US"/>
              </w:rPr>
            </w:pPr>
            <w:r w:rsidRPr="00F2696C">
              <w:rPr>
                <w:b/>
                <w:bCs/>
                <w:lang w:val="en-US"/>
              </w:rPr>
              <w:t>Term</w:t>
            </w:r>
          </w:p>
        </w:tc>
        <w:tc>
          <w:tcPr>
            <w:tcW w:w="0" w:type="auto"/>
            <w:vAlign w:val="center"/>
            <w:hideMark/>
          </w:tcPr>
          <w:p w14:paraId="0ABDFF1A" w14:textId="77777777" w:rsidR="00F2696C" w:rsidRPr="00F2696C" w:rsidRDefault="00F2696C" w:rsidP="00F2696C">
            <w:pPr>
              <w:rPr>
                <w:b/>
                <w:bCs/>
                <w:lang w:val="en-US"/>
              </w:rPr>
            </w:pPr>
            <w:r w:rsidRPr="00F2696C">
              <w:rPr>
                <w:b/>
                <w:bCs/>
                <w:lang w:val="en-US"/>
              </w:rPr>
              <w:t>Definition</w:t>
            </w:r>
          </w:p>
        </w:tc>
      </w:tr>
      <w:tr w:rsidR="00F2696C" w:rsidRPr="00F2696C" w14:paraId="67E3BD7A" w14:textId="77777777" w:rsidTr="00681A11">
        <w:trPr>
          <w:tblCellSpacing w:w="15" w:type="dxa"/>
        </w:trPr>
        <w:tc>
          <w:tcPr>
            <w:tcW w:w="0" w:type="auto"/>
            <w:vAlign w:val="center"/>
            <w:hideMark/>
          </w:tcPr>
          <w:p w14:paraId="5BADA49D" w14:textId="77777777" w:rsidR="00F2696C" w:rsidRPr="00F2696C" w:rsidRDefault="00F2696C" w:rsidP="00F2696C">
            <w:pPr>
              <w:rPr>
                <w:lang w:val="en-US"/>
              </w:rPr>
            </w:pPr>
            <w:r w:rsidRPr="00F2696C">
              <w:rPr>
                <w:lang w:val="en-US"/>
              </w:rPr>
              <w:t>Conditional Probability</w:t>
            </w:r>
          </w:p>
        </w:tc>
        <w:tc>
          <w:tcPr>
            <w:tcW w:w="0" w:type="auto"/>
            <w:vAlign w:val="center"/>
            <w:hideMark/>
          </w:tcPr>
          <w:p w14:paraId="2F90FA6C" w14:textId="77777777" w:rsidR="00F2696C" w:rsidRPr="00F2696C" w:rsidRDefault="00F2696C" w:rsidP="00F2696C">
            <w:pPr>
              <w:rPr>
                <w:lang w:val="en-US"/>
              </w:rPr>
            </w:pPr>
            <w:r w:rsidRPr="00F2696C">
              <w:rPr>
                <w:lang w:val="en-US"/>
              </w:rPr>
              <w:t>Likelihood of an event given specific conditions</w:t>
            </w:r>
          </w:p>
        </w:tc>
      </w:tr>
      <w:tr w:rsidR="00F2696C" w:rsidRPr="00F2696C" w14:paraId="3EB09AE1" w14:textId="77777777" w:rsidTr="00681A11">
        <w:trPr>
          <w:tblCellSpacing w:w="15" w:type="dxa"/>
        </w:trPr>
        <w:tc>
          <w:tcPr>
            <w:tcW w:w="0" w:type="auto"/>
            <w:vAlign w:val="center"/>
            <w:hideMark/>
          </w:tcPr>
          <w:p w14:paraId="26E8CCA9" w14:textId="77777777" w:rsidR="00F2696C" w:rsidRPr="00F2696C" w:rsidRDefault="00F2696C" w:rsidP="00F2696C">
            <w:pPr>
              <w:rPr>
                <w:lang w:val="en-US"/>
              </w:rPr>
            </w:pPr>
            <w:r w:rsidRPr="00F2696C">
              <w:rPr>
                <w:lang w:val="en-US"/>
              </w:rPr>
              <w:t>Consider Region</w:t>
            </w:r>
          </w:p>
        </w:tc>
        <w:tc>
          <w:tcPr>
            <w:tcW w:w="0" w:type="auto"/>
            <w:vAlign w:val="center"/>
            <w:hideMark/>
          </w:tcPr>
          <w:p w14:paraId="4C0032FB" w14:textId="77777777" w:rsidR="00F2696C" w:rsidRPr="00F2696C" w:rsidRDefault="00F2696C" w:rsidP="00F2696C">
            <w:pPr>
              <w:rPr>
                <w:lang w:val="en-US"/>
              </w:rPr>
            </w:pPr>
            <w:r w:rsidRPr="00F2696C">
              <w:rPr>
                <w:lang w:val="en-US"/>
              </w:rPr>
              <w:t>Inconclusive results between MV and TV</w:t>
            </w:r>
          </w:p>
        </w:tc>
      </w:tr>
      <w:tr w:rsidR="00F2696C" w:rsidRPr="00F2696C" w14:paraId="7EED6016" w14:textId="77777777" w:rsidTr="00681A11">
        <w:trPr>
          <w:tblCellSpacing w:w="15" w:type="dxa"/>
        </w:trPr>
        <w:tc>
          <w:tcPr>
            <w:tcW w:w="0" w:type="auto"/>
            <w:vAlign w:val="center"/>
            <w:hideMark/>
          </w:tcPr>
          <w:p w14:paraId="18327F76" w14:textId="77777777" w:rsidR="00F2696C" w:rsidRPr="00F2696C" w:rsidRDefault="00F2696C" w:rsidP="00F2696C">
            <w:pPr>
              <w:rPr>
                <w:lang w:val="en-US"/>
              </w:rPr>
            </w:pPr>
            <w:r w:rsidRPr="00F2696C">
              <w:rPr>
                <w:lang w:val="en-US"/>
              </w:rPr>
              <w:lastRenderedPageBreak/>
              <w:t>Go Region</w:t>
            </w:r>
          </w:p>
        </w:tc>
        <w:tc>
          <w:tcPr>
            <w:tcW w:w="0" w:type="auto"/>
            <w:vAlign w:val="center"/>
            <w:hideMark/>
          </w:tcPr>
          <w:p w14:paraId="64507D8C" w14:textId="77777777" w:rsidR="00F2696C" w:rsidRPr="00F2696C" w:rsidRDefault="00F2696C" w:rsidP="00F2696C">
            <w:pPr>
              <w:rPr>
                <w:lang w:val="en-US"/>
              </w:rPr>
            </w:pPr>
            <w:r w:rsidRPr="00F2696C">
              <w:rPr>
                <w:lang w:val="en-US"/>
              </w:rPr>
              <w:t>Results at or above TV</w:t>
            </w:r>
          </w:p>
        </w:tc>
      </w:tr>
      <w:tr w:rsidR="00F2696C" w:rsidRPr="00F2696C" w14:paraId="5162F51C" w14:textId="77777777" w:rsidTr="00681A11">
        <w:trPr>
          <w:tblCellSpacing w:w="15" w:type="dxa"/>
        </w:trPr>
        <w:tc>
          <w:tcPr>
            <w:tcW w:w="0" w:type="auto"/>
            <w:vAlign w:val="center"/>
            <w:hideMark/>
          </w:tcPr>
          <w:p w14:paraId="738C3256" w14:textId="5AA8CA47" w:rsidR="00F2696C" w:rsidRPr="00F2696C" w:rsidRDefault="00D7351E" w:rsidP="00F2696C">
            <w:pPr>
              <w:rPr>
                <w:lang w:val="en-US"/>
              </w:rPr>
            </w:pPr>
            <w:r>
              <w:rPr>
                <w:lang w:val="en-US"/>
              </w:rPr>
              <w:t>Minimum Value (MV)</w:t>
            </w:r>
          </w:p>
        </w:tc>
        <w:tc>
          <w:tcPr>
            <w:tcW w:w="0" w:type="auto"/>
            <w:vAlign w:val="center"/>
            <w:hideMark/>
          </w:tcPr>
          <w:p w14:paraId="6474014E" w14:textId="1F755A22" w:rsidR="00F2696C" w:rsidRPr="00F2696C" w:rsidRDefault="00F2696C" w:rsidP="00F2696C">
            <w:pPr>
              <w:rPr>
                <w:lang w:val="en-US"/>
              </w:rPr>
            </w:pPr>
            <w:r w:rsidRPr="00F2696C">
              <w:rPr>
                <w:lang w:val="en-US"/>
              </w:rPr>
              <w:t>The lowest acceptable outcome for success</w:t>
            </w:r>
            <w:r w:rsidR="00B31F71">
              <w:rPr>
                <w:lang w:val="en-US"/>
              </w:rPr>
              <w:t xml:space="preserve">. </w:t>
            </w:r>
          </w:p>
        </w:tc>
      </w:tr>
      <w:tr w:rsidR="00F2696C" w:rsidRPr="00F2696C" w14:paraId="3D402D32" w14:textId="77777777" w:rsidTr="00681A11">
        <w:trPr>
          <w:tblCellSpacing w:w="15" w:type="dxa"/>
        </w:trPr>
        <w:tc>
          <w:tcPr>
            <w:tcW w:w="0" w:type="auto"/>
            <w:vAlign w:val="center"/>
            <w:hideMark/>
          </w:tcPr>
          <w:p w14:paraId="5C6222F7" w14:textId="77777777" w:rsidR="00F2696C" w:rsidRPr="00F2696C" w:rsidRDefault="00F2696C" w:rsidP="00F2696C">
            <w:pPr>
              <w:rPr>
                <w:lang w:val="en-US"/>
              </w:rPr>
            </w:pPr>
            <w:r w:rsidRPr="00F2696C">
              <w:rPr>
                <w:lang w:val="en-US"/>
              </w:rPr>
              <w:t>No Go Region</w:t>
            </w:r>
          </w:p>
        </w:tc>
        <w:tc>
          <w:tcPr>
            <w:tcW w:w="0" w:type="auto"/>
            <w:vAlign w:val="center"/>
            <w:hideMark/>
          </w:tcPr>
          <w:p w14:paraId="3BE437DF" w14:textId="77777777" w:rsidR="00F2696C" w:rsidRPr="00F2696C" w:rsidRDefault="00F2696C" w:rsidP="00F2696C">
            <w:pPr>
              <w:rPr>
                <w:lang w:val="en-US"/>
              </w:rPr>
            </w:pPr>
            <w:r w:rsidRPr="00F2696C">
              <w:rPr>
                <w:lang w:val="en-US"/>
              </w:rPr>
              <w:t>Results below MV</w:t>
            </w:r>
          </w:p>
        </w:tc>
      </w:tr>
      <w:tr w:rsidR="00F2696C" w:rsidRPr="00F2696C" w14:paraId="5DC4C85E" w14:textId="77777777" w:rsidTr="00681A11">
        <w:trPr>
          <w:tblCellSpacing w:w="15" w:type="dxa"/>
        </w:trPr>
        <w:tc>
          <w:tcPr>
            <w:tcW w:w="0" w:type="auto"/>
            <w:vAlign w:val="center"/>
            <w:hideMark/>
          </w:tcPr>
          <w:p w14:paraId="6212A011" w14:textId="77777777" w:rsidR="00F2696C" w:rsidRPr="00F2696C" w:rsidRDefault="00F2696C" w:rsidP="00F2696C">
            <w:pPr>
              <w:rPr>
                <w:lang w:val="en-US"/>
              </w:rPr>
            </w:pPr>
            <w:r w:rsidRPr="00F2696C">
              <w:rPr>
                <w:lang w:val="en-US"/>
              </w:rPr>
              <w:t>Probability of Success (</w:t>
            </w:r>
            <w:proofErr w:type="spellStart"/>
            <w:r w:rsidRPr="00F2696C">
              <w:rPr>
                <w:lang w:val="en-US"/>
              </w:rPr>
              <w:t>PoS</w:t>
            </w:r>
            <w:proofErr w:type="spellEnd"/>
            <w:r w:rsidRPr="00F2696C">
              <w:rPr>
                <w:lang w:val="en-US"/>
              </w:rPr>
              <w:t>)</w:t>
            </w:r>
          </w:p>
        </w:tc>
        <w:tc>
          <w:tcPr>
            <w:tcW w:w="0" w:type="auto"/>
            <w:vAlign w:val="center"/>
            <w:hideMark/>
          </w:tcPr>
          <w:p w14:paraId="7F93A242" w14:textId="77777777" w:rsidR="00F2696C" w:rsidRPr="00F2696C" w:rsidRDefault="00F2696C" w:rsidP="00F2696C">
            <w:pPr>
              <w:rPr>
                <w:lang w:val="en-US"/>
              </w:rPr>
            </w:pPr>
            <w:r w:rsidRPr="00F2696C">
              <w:rPr>
                <w:lang w:val="en-US"/>
              </w:rPr>
              <w:t>The likelihood of achieving a successful outcome</w:t>
            </w:r>
          </w:p>
        </w:tc>
      </w:tr>
      <w:tr w:rsidR="00F2696C" w:rsidRPr="00F2696C" w14:paraId="7653E7F6" w14:textId="77777777" w:rsidTr="00681A11">
        <w:trPr>
          <w:tblCellSpacing w:w="15" w:type="dxa"/>
        </w:trPr>
        <w:tc>
          <w:tcPr>
            <w:tcW w:w="0" w:type="auto"/>
            <w:vAlign w:val="center"/>
            <w:hideMark/>
          </w:tcPr>
          <w:p w14:paraId="6147AADE" w14:textId="77777777" w:rsidR="00F2696C" w:rsidRPr="00F2696C" w:rsidRDefault="00F2696C" w:rsidP="00F2696C">
            <w:pPr>
              <w:rPr>
                <w:lang w:val="en-US"/>
              </w:rPr>
            </w:pPr>
            <w:r w:rsidRPr="00F2696C">
              <w:rPr>
                <w:lang w:val="en-US"/>
              </w:rPr>
              <w:t>Statistical Power</w:t>
            </w:r>
          </w:p>
        </w:tc>
        <w:tc>
          <w:tcPr>
            <w:tcW w:w="0" w:type="auto"/>
            <w:vAlign w:val="center"/>
            <w:hideMark/>
          </w:tcPr>
          <w:p w14:paraId="1572F5FF" w14:textId="77777777" w:rsidR="00F2696C" w:rsidRPr="00F2696C" w:rsidRDefault="00F2696C" w:rsidP="00F2696C">
            <w:pPr>
              <w:rPr>
                <w:lang w:val="en-US"/>
              </w:rPr>
            </w:pPr>
            <w:r w:rsidRPr="00F2696C">
              <w:rPr>
                <w:lang w:val="en-US"/>
              </w:rPr>
              <w:t>The probability of detecting a true effect if it exists</w:t>
            </w:r>
          </w:p>
        </w:tc>
      </w:tr>
      <w:tr w:rsidR="00F2696C" w:rsidRPr="00F2696C" w14:paraId="4FE152A6" w14:textId="77777777" w:rsidTr="00681A11">
        <w:trPr>
          <w:tblCellSpacing w:w="15" w:type="dxa"/>
        </w:trPr>
        <w:tc>
          <w:tcPr>
            <w:tcW w:w="0" w:type="auto"/>
            <w:vAlign w:val="center"/>
            <w:hideMark/>
          </w:tcPr>
          <w:p w14:paraId="0BF6CEA4" w14:textId="77777777" w:rsidR="00F2696C" w:rsidRPr="00F2696C" w:rsidRDefault="00F2696C" w:rsidP="00F2696C">
            <w:pPr>
              <w:rPr>
                <w:lang w:val="en-US"/>
              </w:rPr>
            </w:pPr>
            <w:r w:rsidRPr="00F2696C">
              <w:rPr>
                <w:lang w:val="en-US"/>
              </w:rPr>
              <w:t>Target Value (TV)</w:t>
            </w:r>
          </w:p>
        </w:tc>
        <w:tc>
          <w:tcPr>
            <w:tcW w:w="0" w:type="auto"/>
            <w:vAlign w:val="center"/>
            <w:hideMark/>
          </w:tcPr>
          <w:p w14:paraId="1662303D" w14:textId="77777777" w:rsidR="00F2696C" w:rsidRPr="00F2696C" w:rsidRDefault="00F2696C" w:rsidP="00F2696C">
            <w:pPr>
              <w:rPr>
                <w:lang w:val="en-US"/>
              </w:rPr>
            </w:pPr>
            <w:r w:rsidRPr="00F2696C">
              <w:rPr>
                <w:lang w:val="en-US"/>
              </w:rPr>
              <w:t>The desired optimal outcome</w:t>
            </w:r>
          </w:p>
        </w:tc>
      </w:tr>
      <w:tr w:rsidR="00F2696C" w:rsidRPr="00F2696C" w14:paraId="79B60796" w14:textId="77777777" w:rsidTr="00681A11">
        <w:trPr>
          <w:tblCellSpacing w:w="15" w:type="dxa"/>
        </w:trPr>
        <w:tc>
          <w:tcPr>
            <w:tcW w:w="0" w:type="auto"/>
            <w:vAlign w:val="center"/>
            <w:hideMark/>
          </w:tcPr>
          <w:p w14:paraId="122C96E1" w14:textId="77777777" w:rsidR="00F2696C" w:rsidRPr="00F2696C" w:rsidRDefault="00F2696C" w:rsidP="00F2696C">
            <w:pPr>
              <w:rPr>
                <w:lang w:val="en-US"/>
              </w:rPr>
            </w:pPr>
            <w:r w:rsidRPr="00F2696C">
              <w:rPr>
                <w:lang w:val="en-US"/>
              </w:rPr>
              <w:t>Unconditional Probability</w:t>
            </w:r>
          </w:p>
        </w:tc>
        <w:tc>
          <w:tcPr>
            <w:tcW w:w="0" w:type="auto"/>
            <w:vAlign w:val="center"/>
            <w:hideMark/>
          </w:tcPr>
          <w:p w14:paraId="53A4F0C8" w14:textId="77777777" w:rsidR="00F2696C" w:rsidRPr="00F2696C" w:rsidRDefault="00F2696C" w:rsidP="00F2696C">
            <w:pPr>
              <w:rPr>
                <w:lang w:val="en-US"/>
              </w:rPr>
            </w:pPr>
            <w:r w:rsidRPr="00F2696C">
              <w:rPr>
                <w:lang w:val="en-US"/>
              </w:rPr>
              <w:t>Likelihood of achieving objectives across a range of scenarios</w:t>
            </w:r>
          </w:p>
        </w:tc>
      </w:tr>
    </w:tbl>
    <w:p w14:paraId="7255FA51" w14:textId="77777777" w:rsidR="00631767" w:rsidRDefault="00631767" w:rsidP="00F2696C">
      <w:pPr>
        <w:rPr>
          <w:ins w:id="1" w:author="Guerin, Tadhg" w:date="2025-08-06T22:08:00Z" w16du:dateUtc="2025-08-06T21:08:00Z"/>
          <w:b/>
          <w:bCs/>
          <w:lang w:val="en-US"/>
        </w:rPr>
      </w:pPr>
    </w:p>
    <w:p w14:paraId="318D4012" w14:textId="66610FD2" w:rsidR="00937FDB" w:rsidRPr="00F2696C" w:rsidRDefault="00937FDB" w:rsidP="00937FDB">
      <w:pPr>
        <w:pStyle w:val="Heading1"/>
        <w:rPr>
          <w:ins w:id="2" w:author="Guerin, Tadhg" w:date="2025-08-06T22:08:00Z" w16du:dateUtc="2025-08-06T21:08:00Z"/>
          <w:lang w:val="en-US"/>
        </w:rPr>
      </w:pPr>
      <w:commentRangeStart w:id="3"/>
      <w:commentRangeStart w:id="4"/>
      <w:ins w:id="5" w:author="Guerin, Tadhg" w:date="2025-08-06T22:08:00Z" w16du:dateUtc="2025-08-06T21:08:00Z">
        <w:r>
          <w:t xml:space="preserve">Using Simulation and Graphics to Communicate </w:t>
        </w:r>
        <w:proofErr w:type="spellStart"/>
        <w:r>
          <w:t>PoS</w:t>
        </w:r>
      </w:ins>
      <w:commentRangeEnd w:id="3"/>
      <w:proofErr w:type="spellEnd"/>
      <w:ins w:id="6" w:author="Guerin, Tadhg" w:date="2025-08-06T22:31:00Z" w16du:dateUtc="2025-08-06T21:31:00Z">
        <w:r w:rsidR="00DE3748">
          <w:rPr>
            <w:rStyle w:val="CommentReference"/>
          </w:rPr>
          <w:commentReference w:id="3"/>
        </w:r>
      </w:ins>
      <w:commentRangeEnd w:id="4"/>
      <w:ins w:id="7" w:author="Guerin, Tadhg" w:date="2025-08-07T10:13:00Z" w16du:dateUtc="2025-08-07T09:13:00Z">
        <w:r w:rsidR="002A10B0">
          <w:rPr>
            <w:rStyle w:val="CommentReference"/>
          </w:rPr>
          <w:commentReference w:id="4"/>
        </w:r>
      </w:ins>
    </w:p>
    <w:p w14:paraId="5FB08632" w14:textId="2B5BE1DE" w:rsidR="00DA52B6" w:rsidRDefault="00937FDB" w:rsidP="00937FDB">
      <w:pPr>
        <w:rPr>
          <w:ins w:id="8" w:author="Guerin, Tadhg" w:date="2025-08-06T22:27:00Z" w16du:dateUtc="2025-08-06T21:27:00Z"/>
        </w:rPr>
      </w:pPr>
      <w:ins w:id="9" w:author="Guerin, Tadhg" w:date="2025-08-06T22:08:00Z" w16du:dateUtc="2025-08-06T21:08:00Z">
        <w:r>
          <w:t xml:space="preserve">Simulations and visualizations are powerful tools for </w:t>
        </w:r>
      </w:ins>
      <w:ins w:id="10" w:author="Guerin, Tadhg" w:date="2025-08-07T09:11:00Z" w16du:dateUtc="2025-08-07T08:11:00Z">
        <w:r w:rsidR="00E71F4B">
          <w:t>communicating</w:t>
        </w:r>
      </w:ins>
      <w:ins w:id="11" w:author="Guerin, Tadhg" w:date="2025-08-06T22:08:00Z" w16du:dateUtc="2025-08-06T21:08:00Z">
        <w:r>
          <w:t xml:space="preserve"> statistical concepts like </w:t>
        </w:r>
        <w:proofErr w:type="spellStart"/>
        <w:r>
          <w:t>PoS</w:t>
        </w:r>
        <w:proofErr w:type="spellEnd"/>
        <w:r>
          <w:t xml:space="preserve"> to non-statisticians. </w:t>
        </w:r>
      </w:ins>
      <w:ins w:id="12" w:author="Guerin, Tadhg" w:date="2025-08-06T22:26:00Z">
        <w:r w:rsidR="00DA52B6" w:rsidRPr="00DA52B6">
          <w:t xml:space="preserve">These approaches </w:t>
        </w:r>
      </w:ins>
      <w:ins w:id="13" w:author="Guerin, Tadhg" w:date="2025-08-06T22:26:00Z" w16du:dateUtc="2025-08-06T21:26:00Z">
        <w:r w:rsidR="00DA52B6">
          <w:t xml:space="preserve">help relate </w:t>
        </w:r>
      </w:ins>
      <w:ins w:id="14" w:author="Guerin, Tadhg" w:date="2025-08-07T09:12:00Z" w16du:dateUtc="2025-08-07T08:12:00Z">
        <w:r w:rsidR="005E0055">
          <w:t xml:space="preserve">complex </w:t>
        </w:r>
        <w:r w:rsidR="00020885">
          <w:t>topics</w:t>
        </w:r>
      </w:ins>
      <w:ins w:id="15" w:author="Guerin, Tadhg" w:date="2025-08-06T22:26:00Z">
        <w:r w:rsidR="00DA52B6" w:rsidRPr="00DA52B6">
          <w:t xml:space="preserve"> into insights that support understanding and decision-making across cross-functional teams</w:t>
        </w:r>
      </w:ins>
      <w:ins w:id="16" w:author="Guerin, Tadhg" w:date="2025-08-06T22:27:00Z" w16du:dateUtc="2025-08-06T21:27:00Z">
        <w:r w:rsidR="00040A15">
          <w:t>.</w:t>
        </w:r>
      </w:ins>
    </w:p>
    <w:p w14:paraId="58EDE5A4" w14:textId="77777777" w:rsidR="00040A15" w:rsidRDefault="00040A15" w:rsidP="00937FDB">
      <w:pPr>
        <w:rPr>
          <w:ins w:id="17" w:author="Guerin, Tadhg" w:date="2025-08-06T22:27:00Z" w16du:dateUtc="2025-08-06T21:27:00Z"/>
        </w:rPr>
      </w:pPr>
    </w:p>
    <w:p w14:paraId="41B6411A" w14:textId="64F731CA" w:rsidR="00353346" w:rsidRDefault="00A70AE6" w:rsidP="001A00B2">
      <w:pPr>
        <w:rPr>
          <w:ins w:id="18" w:author="Guerin, Tadhg" w:date="2025-08-06T22:08:00Z" w16du:dateUtc="2025-08-06T21:08:00Z"/>
        </w:rPr>
      </w:pPr>
      <w:ins w:id="19" w:author="Guerin, Tadhg" w:date="2025-08-06T22:27:00Z">
        <w:r w:rsidRPr="00A70AE6">
          <w:t xml:space="preserve">By simulating trial outcomes under varying assumptions—such as different sample sizes, prior distributions, or treatment effect sizes—statisticians can demonstrate how key inputs affect study design and </w:t>
        </w:r>
      </w:ins>
      <w:ins w:id="20" w:author="Guerin, Tadhg" w:date="2025-08-07T09:12:00Z" w16du:dateUtc="2025-08-07T08:12:00Z">
        <w:r w:rsidR="00F20B85">
          <w:t xml:space="preserve">the associated </w:t>
        </w:r>
        <w:proofErr w:type="spellStart"/>
        <w:r w:rsidR="00F20B85">
          <w:t>PoS</w:t>
        </w:r>
      </w:ins>
      <w:ins w:id="21" w:author="Guerin, Tadhg" w:date="2025-08-06T22:27:00Z">
        <w:r w:rsidRPr="00A70AE6">
          <w:t>.</w:t>
        </w:r>
        <w:proofErr w:type="spellEnd"/>
        <w:r w:rsidRPr="00A70AE6">
          <w:t xml:space="preserve"> </w:t>
        </w:r>
      </w:ins>
      <w:ins w:id="22" w:author="Guerin, Tadhg" w:date="2025-08-06T22:27:00Z" w16du:dateUtc="2025-08-06T21:27:00Z">
        <w:r w:rsidR="00B24B08">
          <w:t>Visualizations</w:t>
        </w:r>
      </w:ins>
      <w:ins w:id="23" w:author="Guerin, Tadhg" w:date="2025-08-06T22:27:00Z">
        <w:r w:rsidRPr="00A70AE6">
          <w:t xml:space="preserve"> of these simulations not only make the results more interpretable but also help </w:t>
        </w:r>
      </w:ins>
      <w:ins w:id="24" w:author="Guerin, Tadhg" w:date="2025-08-07T09:13:00Z" w16du:dateUtc="2025-08-07T08:13:00Z">
        <w:r w:rsidR="00F20B85">
          <w:t>non-statisticians</w:t>
        </w:r>
      </w:ins>
      <w:ins w:id="25" w:author="Guerin, Tadhg" w:date="2025-08-06T22:27:00Z">
        <w:r w:rsidRPr="00A70AE6">
          <w:t xml:space="preserve"> </w:t>
        </w:r>
      </w:ins>
      <w:ins w:id="26" w:author="Guerin, Tadhg" w:date="2025-08-06T22:28:00Z" w16du:dateUtc="2025-08-06T21:28:00Z">
        <w:r w:rsidR="00B24B08">
          <w:t>understand</w:t>
        </w:r>
      </w:ins>
      <w:ins w:id="27" w:author="Guerin, Tadhg" w:date="2025-08-06T22:27:00Z">
        <w:r w:rsidRPr="00A70AE6">
          <w:t xml:space="preserve"> the implications of uncertainty in a </w:t>
        </w:r>
      </w:ins>
      <w:ins w:id="28" w:author="Guerin, Tadhg" w:date="2025-08-06T22:28:00Z" w16du:dateUtc="2025-08-06T21:28:00Z">
        <w:r w:rsidR="00B24B08">
          <w:t>more</w:t>
        </w:r>
      </w:ins>
      <w:ins w:id="29" w:author="Guerin, Tadhg" w:date="2025-08-06T22:27:00Z">
        <w:r w:rsidRPr="00A70AE6">
          <w:t xml:space="preserve"> intuitive way.</w:t>
        </w:r>
      </w:ins>
      <w:ins w:id="30" w:author="Guerin, Tadhg" w:date="2025-08-07T09:15:00Z" w16du:dateUtc="2025-08-07T08:15:00Z">
        <w:r w:rsidR="00254102">
          <w:t xml:space="preserve"> </w:t>
        </w:r>
      </w:ins>
      <w:ins w:id="31" w:author="Guerin, Tadhg" w:date="2025-08-06T22:28:00Z">
        <w:r w:rsidR="00DE3748" w:rsidRPr="00DE3748">
          <w:t xml:space="preserve">Throughout this guidance, </w:t>
        </w:r>
      </w:ins>
      <w:ins w:id="32" w:author="Guerin, Tadhg" w:date="2025-08-07T09:13:00Z" w16du:dateUtc="2025-08-07T08:13:00Z">
        <w:r w:rsidR="0093268E">
          <w:t>different visualizations</w:t>
        </w:r>
      </w:ins>
      <w:ins w:id="33" w:author="Guerin, Tadhg" w:date="2025-08-06T22:28:00Z">
        <w:r w:rsidR="00DE3748" w:rsidRPr="00DE3748">
          <w:t xml:space="preserve"> are proposed</w:t>
        </w:r>
      </w:ins>
      <w:ins w:id="34" w:author="Guerin, Tadhg" w:date="2025-08-07T09:13:00Z" w16du:dateUtc="2025-08-07T08:13:00Z">
        <w:r w:rsidR="0093268E">
          <w:t xml:space="preserve"> to support communication to non-statisticians</w:t>
        </w:r>
      </w:ins>
      <w:ins w:id="35" w:author="Guerin, Tadhg" w:date="2025-08-06T22:28:00Z">
        <w:r w:rsidR="00DE3748" w:rsidRPr="00DE3748">
          <w:t xml:space="preserve">. </w:t>
        </w:r>
      </w:ins>
    </w:p>
    <w:p w14:paraId="49361D48" w14:textId="77777777" w:rsidR="00937FDB" w:rsidRDefault="00937FDB" w:rsidP="00F2696C">
      <w:pPr>
        <w:rPr>
          <w:b/>
          <w:bCs/>
          <w:lang w:val="en-US"/>
        </w:rPr>
      </w:pPr>
    </w:p>
    <w:p w14:paraId="4BA68D9C" w14:textId="673834FF" w:rsidR="00F2696C" w:rsidRPr="00F2696C" w:rsidRDefault="00F2696C" w:rsidP="00B647A1">
      <w:pPr>
        <w:pStyle w:val="Heading1"/>
        <w:rPr>
          <w:lang w:val="en-US"/>
        </w:rPr>
      </w:pPr>
      <w:r w:rsidRPr="00F2696C">
        <w:rPr>
          <w:lang w:val="en-US"/>
        </w:rPr>
        <w:t>Defining Success</w:t>
      </w:r>
    </w:p>
    <w:p w14:paraId="4F937A41" w14:textId="77777777" w:rsidR="00F2696C" w:rsidRDefault="00F2696C" w:rsidP="00F2696C">
      <w:pPr>
        <w:rPr>
          <w:lang w:val="en-US"/>
        </w:rPr>
      </w:pPr>
      <w:r w:rsidRPr="00F2696C">
        <w:rPr>
          <w:lang w:val="en-US"/>
        </w:rPr>
        <w:t>Success in drug development is complex, partly because it often spans multiple disciplines such as clinical, regulatory, operational and commercial, and partly because the concept of success evolves as a drug moves through the development process.</w:t>
      </w:r>
    </w:p>
    <w:p w14:paraId="7349D622" w14:textId="77777777" w:rsidR="00631767" w:rsidRPr="00F2696C" w:rsidRDefault="00631767" w:rsidP="00F2696C">
      <w:pPr>
        <w:rPr>
          <w:lang w:val="en-US"/>
        </w:rPr>
      </w:pPr>
    </w:p>
    <w:p w14:paraId="4F1F9B3B" w14:textId="171D8129" w:rsidR="00631767" w:rsidRDefault="00F2696C" w:rsidP="009B2D12">
      <w:pPr>
        <w:ind w:left="720"/>
      </w:pPr>
      <w:r w:rsidRPr="00F2696C">
        <w:rPr>
          <w:rFonts w:ascii="Segoe UI Emoji" w:hAnsi="Segoe UI Emoji" w:cs="Segoe UI Emoji"/>
          <w:b/>
          <w:bCs/>
          <w:lang w:val="en-US"/>
        </w:rPr>
        <w:t>💡</w:t>
      </w:r>
      <w:r w:rsidRPr="00F2696C">
        <w:rPr>
          <w:b/>
          <w:bCs/>
          <w:lang w:val="en-US"/>
        </w:rPr>
        <w:t xml:space="preserve"> Helpful Tip:</w:t>
      </w:r>
      <w:r w:rsidRPr="00F2696C">
        <w:rPr>
          <w:lang w:val="en-US"/>
        </w:rPr>
        <w:t xml:space="preserve"> Stress to your audience that "success" is multifaceted. Use an analogy: explain that a clinician might define success by patient improvement, a regulator by </w:t>
      </w:r>
      <w:r w:rsidR="009B5511">
        <w:rPr>
          <w:lang w:val="en-US"/>
        </w:rPr>
        <w:t xml:space="preserve">the </w:t>
      </w:r>
      <w:r w:rsidR="0042528A">
        <w:rPr>
          <w:lang w:val="en-US"/>
        </w:rPr>
        <w:t>avai</w:t>
      </w:r>
      <w:r w:rsidR="00C97666">
        <w:rPr>
          <w:lang w:val="en-US"/>
        </w:rPr>
        <w:t xml:space="preserve">lability </w:t>
      </w:r>
      <w:r w:rsidR="00CF5BD5">
        <w:rPr>
          <w:lang w:val="en-US"/>
        </w:rPr>
        <w:t>of su</w:t>
      </w:r>
      <w:r w:rsidR="00877AD5">
        <w:rPr>
          <w:lang w:val="en-US"/>
        </w:rPr>
        <w:t>fficient evidence for approval</w:t>
      </w:r>
      <w:r w:rsidRPr="00F2696C">
        <w:rPr>
          <w:lang w:val="en-US"/>
        </w:rPr>
        <w:t xml:space="preserve">, and commercial teams by market viability. </w:t>
      </w:r>
      <w:r w:rsidR="009B2D12" w:rsidRPr="009B2D12">
        <w:t xml:space="preserve">Frame your role as helping to </w:t>
      </w:r>
      <w:r w:rsidR="009B2D12" w:rsidRPr="009B2D12">
        <w:rPr>
          <w:i/>
          <w:iCs/>
        </w:rPr>
        <w:t>quantify</w:t>
      </w:r>
      <w:r w:rsidR="009B2D12" w:rsidRPr="009B2D12">
        <w:t xml:space="preserve"> and </w:t>
      </w:r>
      <w:r w:rsidR="009B2D12" w:rsidRPr="009B2D12">
        <w:rPr>
          <w:i/>
          <w:iCs/>
        </w:rPr>
        <w:t>integrate</w:t>
      </w:r>
      <w:r w:rsidR="009B2D12" w:rsidRPr="009B2D12">
        <w:t xml:space="preserve"> these diverse success factors (e.g., clinical efficacy, regulatory endorsement, market access viability, operational feasibility) into a cohesive </w:t>
      </w:r>
      <w:proofErr w:type="spellStart"/>
      <w:r w:rsidR="009B2D12" w:rsidRPr="009B2D12">
        <w:t>PoS</w:t>
      </w:r>
      <w:proofErr w:type="spellEnd"/>
      <w:r w:rsidR="009B2D12" w:rsidRPr="009B2D12">
        <w:t xml:space="preserve"> assessment, especially as the drug progresses and definitions of success evolve.</w:t>
      </w:r>
    </w:p>
    <w:p w14:paraId="09B1F93C" w14:textId="77777777" w:rsidR="009B2D12" w:rsidRPr="00F2696C" w:rsidRDefault="009B2D12" w:rsidP="009B2D12">
      <w:pPr>
        <w:ind w:left="720"/>
        <w:rPr>
          <w:lang w:val="en-US"/>
        </w:rPr>
      </w:pPr>
    </w:p>
    <w:p w14:paraId="6106B4AD" w14:textId="6987B966" w:rsidR="00D23AD6" w:rsidRDefault="00F2696C" w:rsidP="00F2696C">
      <w:pPr>
        <w:rPr>
          <w:lang w:val="en-US"/>
        </w:rPr>
      </w:pPr>
      <w:r w:rsidRPr="00F2696C">
        <w:rPr>
          <w:lang w:val="en-US"/>
        </w:rPr>
        <w:lastRenderedPageBreak/>
        <w:t xml:space="preserve">Traditionally, statisticians </w:t>
      </w:r>
      <w:proofErr w:type="spellStart"/>
      <w:r w:rsidRPr="00F2696C">
        <w:rPr>
          <w:lang w:val="en-US"/>
        </w:rPr>
        <w:t>focussed</w:t>
      </w:r>
      <w:proofErr w:type="spellEnd"/>
      <w:r w:rsidRPr="00F2696C">
        <w:rPr>
          <w:lang w:val="en-US"/>
        </w:rPr>
        <w:t xml:space="preserve"> on ensuring robust design for regulatory studies by </w:t>
      </w:r>
      <w:proofErr w:type="spellStart"/>
      <w:r w:rsidRPr="00F2696C">
        <w:rPr>
          <w:lang w:val="en-US"/>
        </w:rPr>
        <w:t>utilising</w:t>
      </w:r>
      <w:proofErr w:type="spellEnd"/>
      <w:r w:rsidRPr="00F2696C">
        <w:rPr>
          <w:lang w:val="en-US"/>
        </w:rPr>
        <w:t xml:space="preserve"> statistical techniques to design an appropriately powered study to detect a meaningful effect </w:t>
      </w:r>
      <w:r w:rsidR="009B410F">
        <w:rPr>
          <w:lang w:val="en-US"/>
        </w:rPr>
        <w:t>supp</w:t>
      </w:r>
      <w:r w:rsidR="00740564">
        <w:rPr>
          <w:lang w:val="en-US"/>
        </w:rPr>
        <w:t>orting</w:t>
      </w:r>
      <w:r w:rsidRPr="00F2696C">
        <w:rPr>
          <w:lang w:val="en-US"/>
        </w:rPr>
        <w:t xml:space="preserve"> regulatory approval. </w:t>
      </w:r>
    </w:p>
    <w:p w14:paraId="1AA05D73" w14:textId="77777777" w:rsidR="00D23AD6" w:rsidRDefault="00D23AD6" w:rsidP="00F2696C">
      <w:pPr>
        <w:rPr>
          <w:lang w:val="en-US"/>
        </w:rPr>
      </w:pPr>
    </w:p>
    <w:p w14:paraId="2B77223A" w14:textId="77777777" w:rsidR="004D4B81" w:rsidRDefault="00F2696C" w:rsidP="00F2696C">
      <w:pPr>
        <w:rPr>
          <w:lang w:val="en-US"/>
        </w:rPr>
      </w:pPr>
      <w:r w:rsidRPr="00F2696C">
        <w:rPr>
          <w:lang w:val="en-US"/>
        </w:rPr>
        <w:t>More recently, there has been a greater focus on interim analyses and decision rules which will de-risk a study and provide early evidence to stop early (either for efficacy or futility), continue with greater confidence or continue with some adaptation(s) to the study.</w:t>
      </w:r>
    </w:p>
    <w:p w14:paraId="2B13708B" w14:textId="77777777" w:rsidR="004D4B81" w:rsidRDefault="004D4B81" w:rsidP="00F2696C">
      <w:pPr>
        <w:rPr>
          <w:lang w:val="en-US"/>
        </w:rPr>
      </w:pPr>
    </w:p>
    <w:p w14:paraId="2F602FE4" w14:textId="47134F04" w:rsidR="00F2696C" w:rsidRDefault="556B7947" w:rsidP="00F2696C">
      <w:pPr>
        <w:rPr>
          <w:lang w:val="en-US"/>
        </w:rPr>
      </w:pPr>
      <w:r w:rsidRPr="403E6650">
        <w:rPr>
          <w:lang w:val="en-US"/>
        </w:rPr>
        <w:t xml:space="preserve">Statisticians are </w:t>
      </w:r>
      <w:r w:rsidR="347D5C9B" w:rsidRPr="403E6650">
        <w:rPr>
          <w:lang w:val="en-US"/>
        </w:rPr>
        <w:t>increasingly</w:t>
      </w:r>
      <w:r w:rsidRPr="403E6650">
        <w:rPr>
          <w:lang w:val="en-US"/>
        </w:rPr>
        <w:t xml:space="preserve"> involved at a strategic level</w:t>
      </w:r>
      <w:r w:rsidR="63B9B001" w:rsidRPr="403E6650">
        <w:rPr>
          <w:lang w:val="en-US"/>
        </w:rPr>
        <w:t>,</w:t>
      </w:r>
      <w:r w:rsidRPr="403E6650">
        <w:rPr>
          <w:lang w:val="en-US"/>
        </w:rPr>
        <w:t xml:space="preserve"> extending beyond </w:t>
      </w:r>
      <w:r w:rsidR="7B01E8C0" w:rsidRPr="403E6650">
        <w:rPr>
          <w:lang w:val="en-US"/>
        </w:rPr>
        <w:t>individual</w:t>
      </w:r>
      <w:r w:rsidRPr="403E6650">
        <w:rPr>
          <w:lang w:val="en-US"/>
        </w:rPr>
        <w:t xml:space="preserve"> clinical trial</w:t>
      </w:r>
      <w:r w:rsidR="6721C633" w:rsidRPr="403E6650">
        <w:rPr>
          <w:lang w:val="en-US"/>
        </w:rPr>
        <w:t>s</w:t>
      </w:r>
      <w:r w:rsidRPr="403E6650">
        <w:rPr>
          <w:lang w:val="en-US"/>
        </w:rPr>
        <w:t xml:space="preserve"> by considering the </w:t>
      </w:r>
      <w:r w:rsidR="608DBF70" w:rsidRPr="403E6650">
        <w:rPr>
          <w:lang w:val="en-US"/>
        </w:rPr>
        <w:t xml:space="preserve">entire </w:t>
      </w:r>
      <w:r w:rsidRPr="403E6650">
        <w:rPr>
          <w:lang w:val="en-US"/>
        </w:rPr>
        <w:t>development program with different decision points and success criteria required at each step.</w:t>
      </w:r>
      <w:r w:rsidR="73198A49" w:rsidRPr="403E6650">
        <w:rPr>
          <w:lang w:val="en-US"/>
        </w:rPr>
        <w:t xml:space="preserve"> By considering how these criteria and decisions depend on each other, statisticians play a crucial role in supporting </w:t>
      </w:r>
      <w:r w:rsidR="61C847DC" w:rsidRPr="403E6650">
        <w:rPr>
          <w:lang w:val="en-US"/>
        </w:rPr>
        <w:t xml:space="preserve">a </w:t>
      </w:r>
      <w:r w:rsidR="73198A49" w:rsidRPr="403E6650">
        <w:rPr>
          <w:lang w:val="en-US"/>
        </w:rPr>
        <w:t xml:space="preserve">project or development team to define, quantify, and </w:t>
      </w:r>
      <w:proofErr w:type="spellStart"/>
      <w:r w:rsidR="73198A49" w:rsidRPr="403E6650">
        <w:rPr>
          <w:lang w:val="en-US"/>
        </w:rPr>
        <w:t>maximise</w:t>
      </w:r>
      <w:proofErr w:type="spellEnd"/>
      <w:r w:rsidR="73198A49" w:rsidRPr="403E6650">
        <w:rPr>
          <w:lang w:val="en-US"/>
        </w:rPr>
        <w:t xml:space="preserve"> success.</w:t>
      </w:r>
      <w:r w:rsidRPr="403E6650">
        <w:rPr>
          <w:lang w:val="en-US"/>
        </w:rPr>
        <w:t xml:space="preserve"> </w:t>
      </w:r>
    </w:p>
    <w:p w14:paraId="71099CE6" w14:textId="77777777" w:rsidR="0007289E" w:rsidRPr="00F2696C" w:rsidRDefault="0007289E" w:rsidP="00F2696C">
      <w:pPr>
        <w:rPr>
          <w:lang w:val="en-US"/>
        </w:rPr>
      </w:pPr>
    </w:p>
    <w:p w14:paraId="1CAFD3E9" w14:textId="1CB99A52" w:rsidR="00AD2702" w:rsidRPr="00F2696C" w:rsidRDefault="00F2696C" w:rsidP="00F2696C">
      <w:pPr>
        <w:rPr>
          <w:lang w:val="en-US"/>
        </w:rPr>
      </w:pPr>
      <w:r w:rsidRPr="00F2696C">
        <w:rPr>
          <w:b/>
          <w:bCs/>
          <w:lang w:val="en-US"/>
        </w:rPr>
        <w:t>Different types of success</w:t>
      </w:r>
    </w:p>
    <w:p w14:paraId="50ADD086" w14:textId="3ABC9D08" w:rsidR="00AD2702" w:rsidRPr="00F2696C" w:rsidRDefault="00F2696C" w:rsidP="00F2696C">
      <w:pPr>
        <w:rPr>
          <w:lang w:val="en-US"/>
        </w:rPr>
      </w:pPr>
      <w:r w:rsidRPr="00F2696C">
        <w:rPr>
          <w:lang w:val="en-US"/>
        </w:rPr>
        <w:t>Different stakeholders will have different ideas of what success might entail.</w:t>
      </w:r>
    </w:p>
    <w:p w14:paraId="463EBB5E" w14:textId="77777777" w:rsidR="00687F2C" w:rsidRDefault="00687F2C" w:rsidP="001B272E">
      <w:pPr>
        <w:rPr>
          <w:lang w:val="en-US"/>
        </w:rPr>
      </w:pPr>
    </w:p>
    <w:p w14:paraId="66585D58" w14:textId="77777777" w:rsidR="001B272E" w:rsidRPr="001B272E" w:rsidRDefault="001B272E" w:rsidP="001B272E">
      <w:pPr>
        <w:rPr>
          <w:lang w:val="en-US"/>
        </w:rPr>
      </w:pPr>
      <w:r w:rsidRPr="001B272E">
        <w:rPr>
          <w:lang w:val="en-US"/>
        </w:rPr>
        <w:t>To ensure alignment among stakeholders, it is essential to define success criteria clearly. These criteria may vary depending on the perspective of different stakeholders, such as clinical teams, regulatory bodies and investors. Key success criteria include:</w:t>
      </w:r>
    </w:p>
    <w:p w14:paraId="6701D9B3" w14:textId="77777777" w:rsidR="001B272E" w:rsidRPr="001B272E" w:rsidRDefault="001B272E" w:rsidP="001B272E">
      <w:pPr>
        <w:rPr>
          <w:lang w:val="en-US"/>
        </w:rPr>
      </w:pPr>
    </w:p>
    <w:p w14:paraId="4D0994F9" w14:textId="77777777" w:rsidR="001B272E" w:rsidRPr="003E1AB6" w:rsidRDefault="001B272E" w:rsidP="003E1AB6">
      <w:pPr>
        <w:pStyle w:val="ListParagraph"/>
        <w:numPr>
          <w:ilvl w:val="0"/>
          <w:numId w:val="59"/>
        </w:numPr>
        <w:rPr>
          <w:b/>
          <w:bCs/>
          <w:lang w:val="en-US"/>
        </w:rPr>
      </w:pPr>
      <w:r w:rsidRPr="003E1AB6">
        <w:rPr>
          <w:b/>
          <w:bCs/>
          <w:lang w:val="en-US"/>
        </w:rPr>
        <w:t>Clinical Success</w:t>
      </w:r>
    </w:p>
    <w:p w14:paraId="03A4F259" w14:textId="77777777" w:rsidR="001B272E" w:rsidRPr="001B272E" w:rsidRDefault="001B272E" w:rsidP="003E1AB6">
      <w:pPr>
        <w:pStyle w:val="ListParagraph"/>
        <w:numPr>
          <w:ilvl w:val="1"/>
          <w:numId w:val="59"/>
        </w:numPr>
        <w:rPr>
          <w:lang w:val="en-US"/>
        </w:rPr>
      </w:pPr>
      <w:r w:rsidRPr="003E1AB6">
        <w:rPr>
          <w:b/>
          <w:bCs/>
          <w:lang w:val="en-US"/>
        </w:rPr>
        <w:t>Efficacy</w:t>
      </w:r>
      <w:r w:rsidRPr="001B272E">
        <w:rPr>
          <w:lang w:val="en-US"/>
        </w:rPr>
        <w:t>: Demonstrating a meaningful therapeutic effect, including both statistical significance and clinically relevant benefit.</w:t>
      </w:r>
    </w:p>
    <w:p w14:paraId="69F1E44C" w14:textId="77777777" w:rsidR="001B272E" w:rsidRPr="001B272E" w:rsidRDefault="001B272E" w:rsidP="003E1AB6">
      <w:pPr>
        <w:pStyle w:val="ListParagraph"/>
        <w:numPr>
          <w:ilvl w:val="1"/>
          <w:numId w:val="59"/>
        </w:numPr>
        <w:rPr>
          <w:lang w:val="en-US"/>
        </w:rPr>
      </w:pPr>
      <w:r w:rsidRPr="003E1AB6">
        <w:rPr>
          <w:b/>
          <w:bCs/>
          <w:lang w:val="en-US"/>
        </w:rPr>
        <w:t>Safety</w:t>
      </w:r>
      <w:r w:rsidRPr="001B272E">
        <w:rPr>
          <w:lang w:val="en-US"/>
        </w:rPr>
        <w:t>: Ensuring an acceptable benefit-risk profile.</w:t>
      </w:r>
    </w:p>
    <w:p w14:paraId="7FD018A3" w14:textId="77777777" w:rsidR="001B272E" w:rsidRPr="001B272E" w:rsidRDefault="001B272E" w:rsidP="001B272E">
      <w:pPr>
        <w:rPr>
          <w:lang w:val="en-US"/>
        </w:rPr>
      </w:pPr>
    </w:p>
    <w:p w14:paraId="6D4E2E08" w14:textId="77777777" w:rsidR="001B272E" w:rsidRPr="003E1AB6" w:rsidRDefault="001B272E" w:rsidP="003E1AB6">
      <w:pPr>
        <w:pStyle w:val="ListParagraph"/>
        <w:numPr>
          <w:ilvl w:val="0"/>
          <w:numId w:val="59"/>
        </w:numPr>
        <w:rPr>
          <w:b/>
          <w:bCs/>
          <w:lang w:val="en-US"/>
        </w:rPr>
      </w:pPr>
      <w:r w:rsidRPr="003E1AB6">
        <w:rPr>
          <w:b/>
          <w:bCs/>
          <w:lang w:val="en-US"/>
        </w:rPr>
        <w:t>Regulatory Success</w:t>
      </w:r>
    </w:p>
    <w:p w14:paraId="6B48DCD1" w14:textId="77777777" w:rsidR="001B272E" w:rsidRPr="001B272E" w:rsidRDefault="001B272E" w:rsidP="003E1AB6">
      <w:pPr>
        <w:pStyle w:val="ListParagraph"/>
        <w:numPr>
          <w:ilvl w:val="1"/>
          <w:numId w:val="59"/>
        </w:numPr>
        <w:rPr>
          <w:lang w:val="en-US"/>
        </w:rPr>
      </w:pPr>
      <w:r w:rsidRPr="001B272E">
        <w:rPr>
          <w:lang w:val="en-US"/>
        </w:rPr>
        <w:t>Approval Readiness: Meeting the requirements of regulatory agencies, including alignment with expectations for efficacy and safety.</w:t>
      </w:r>
    </w:p>
    <w:p w14:paraId="654C3E20" w14:textId="77777777" w:rsidR="001B272E" w:rsidRPr="001B272E" w:rsidRDefault="001B272E" w:rsidP="001B272E">
      <w:pPr>
        <w:rPr>
          <w:lang w:val="en-US"/>
        </w:rPr>
      </w:pPr>
    </w:p>
    <w:p w14:paraId="38F849BC" w14:textId="77777777" w:rsidR="001B272E" w:rsidRPr="003E1AB6" w:rsidRDefault="001B272E" w:rsidP="003E1AB6">
      <w:pPr>
        <w:pStyle w:val="ListParagraph"/>
        <w:numPr>
          <w:ilvl w:val="0"/>
          <w:numId w:val="59"/>
        </w:numPr>
        <w:rPr>
          <w:b/>
          <w:bCs/>
          <w:lang w:val="en-US"/>
        </w:rPr>
      </w:pPr>
      <w:r w:rsidRPr="003E1AB6">
        <w:rPr>
          <w:b/>
          <w:bCs/>
          <w:lang w:val="en-US"/>
        </w:rPr>
        <w:t>Operational Success</w:t>
      </w:r>
    </w:p>
    <w:p w14:paraId="283191A8" w14:textId="77777777" w:rsidR="001B272E" w:rsidRPr="001B272E" w:rsidRDefault="001B272E" w:rsidP="003E1AB6">
      <w:pPr>
        <w:pStyle w:val="ListParagraph"/>
        <w:numPr>
          <w:ilvl w:val="1"/>
          <w:numId w:val="59"/>
        </w:numPr>
        <w:rPr>
          <w:lang w:val="en-US"/>
        </w:rPr>
      </w:pPr>
      <w:r w:rsidRPr="001B272E">
        <w:rPr>
          <w:lang w:val="en-US"/>
        </w:rPr>
        <w:t>Clinical Operations: Achieving timely recruitment and data availability for interim or final analyses, especially when strategic or competitive timelines are involved.</w:t>
      </w:r>
    </w:p>
    <w:p w14:paraId="10ADA423" w14:textId="77777777" w:rsidR="001B272E" w:rsidRPr="001B272E" w:rsidRDefault="001B272E" w:rsidP="003E1AB6">
      <w:pPr>
        <w:pStyle w:val="ListParagraph"/>
        <w:numPr>
          <w:ilvl w:val="1"/>
          <w:numId w:val="59"/>
        </w:numPr>
        <w:rPr>
          <w:lang w:val="en-US"/>
        </w:rPr>
      </w:pPr>
      <w:r w:rsidRPr="001B272E">
        <w:rPr>
          <w:lang w:val="en-US"/>
        </w:rPr>
        <w:t>Manufacturing: Ensuring the drug can be produced to specification.</w:t>
      </w:r>
    </w:p>
    <w:p w14:paraId="707E9ED7" w14:textId="77777777" w:rsidR="001B272E" w:rsidRPr="001B272E" w:rsidRDefault="001B272E" w:rsidP="001B272E">
      <w:pPr>
        <w:rPr>
          <w:lang w:val="en-US"/>
        </w:rPr>
      </w:pPr>
    </w:p>
    <w:p w14:paraId="44A08CED" w14:textId="1074DFAA" w:rsidR="001B272E" w:rsidRPr="003E1AB6" w:rsidRDefault="00C0753D" w:rsidP="003E1AB6">
      <w:pPr>
        <w:pStyle w:val="ListParagraph"/>
        <w:numPr>
          <w:ilvl w:val="0"/>
          <w:numId w:val="59"/>
        </w:numPr>
        <w:rPr>
          <w:b/>
          <w:bCs/>
          <w:lang w:val="en-US"/>
        </w:rPr>
      </w:pPr>
      <w:r>
        <w:rPr>
          <w:b/>
          <w:bCs/>
          <w:lang w:val="en-US"/>
        </w:rPr>
        <w:t>Market</w:t>
      </w:r>
      <w:r w:rsidR="001B272E" w:rsidRPr="003E1AB6">
        <w:rPr>
          <w:b/>
          <w:bCs/>
          <w:lang w:val="en-US"/>
        </w:rPr>
        <w:t xml:space="preserve"> Success</w:t>
      </w:r>
    </w:p>
    <w:p w14:paraId="5E4B2C73" w14:textId="77777777" w:rsidR="001B272E" w:rsidRPr="001B272E" w:rsidRDefault="001B272E" w:rsidP="003E1AB6">
      <w:pPr>
        <w:pStyle w:val="ListParagraph"/>
        <w:numPr>
          <w:ilvl w:val="1"/>
          <w:numId w:val="59"/>
        </w:numPr>
        <w:rPr>
          <w:lang w:val="en-US"/>
        </w:rPr>
      </w:pPr>
      <w:r w:rsidRPr="001B272E">
        <w:rPr>
          <w:lang w:val="en-US"/>
        </w:rPr>
        <w:t>Market Potential: Aligning with a Target Product Profile (TPP) that supports sales targets and market share.</w:t>
      </w:r>
    </w:p>
    <w:p w14:paraId="6757C995" w14:textId="5AA9D802" w:rsidR="001B272E" w:rsidRPr="001B272E" w:rsidRDefault="001B272E" w:rsidP="003E1AB6">
      <w:pPr>
        <w:pStyle w:val="ListParagraph"/>
        <w:numPr>
          <w:ilvl w:val="1"/>
          <w:numId w:val="59"/>
        </w:numPr>
        <w:rPr>
          <w:lang w:val="en-US"/>
        </w:rPr>
      </w:pPr>
      <w:r w:rsidRPr="001B272E">
        <w:rPr>
          <w:lang w:val="en-US"/>
        </w:rPr>
        <w:t>Payer Value: Demonstrating clinical and economic value that supports payer expectations and reimbursement strategies.</w:t>
      </w:r>
    </w:p>
    <w:p w14:paraId="6AD8F137" w14:textId="77777777" w:rsidR="001B272E" w:rsidRPr="00F2696C" w:rsidRDefault="001B272E" w:rsidP="003E1AB6">
      <w:pPr>
        <w:rPr>
          <w:lang w:val="en-US"/>
        </w:rPr>
      </w:pPr>
    </w:p>
    <w:p w14:paraId="0AB34CCD" w14:textId="084AEAAF" w:rsidR="00F2696C" w:rsidRDefault="00F2696C" w:rsidP="00687F2C">
      <w:pPr>
        <w:ind w:left="360"/>
        <w:rPr>
          <w:lang w:val="en-US"/>
        </w:rPr>
      </w:pPr>
      <w:r w:rsidRPr="00F2696C">
        <w:rPr>
          <w:rFonts w:ascii="Segoe UI Emoji" w:hAnsi="Segoe UI Emoji" w:cs="Segoe UI Emoji"/>
          <w:b/>
          <w:bCs/>
          <w:lang w:val="en-US"/>
        </w:rPr>
        <w:t>💡</w:t>
      </w:r>
      <w:r w:rsidRPr="00F2696C">
        <w:rPr>
          <w:b/>
          <w:bCs/>
          <w:lang w:val="en-US"/>
        </w:rPr>
        <w:t xml:space="preserve"> Helpful Tip:</w:t>
      </w:r>
      <w:r w:rsidRPr="00F2696C">
        <w:rPr>
          <w:lang w:val="en-US"/>
        </w:rPr>
        <w:t xml:space="preserve"> Explain these key criteria as a checklist. Emphasize that overall program success often requires ticking multiple boxes, not just achieving statistical significance on one endpoint.</w:t>
      </w:r>
      <w:r w:rsidR="008355CC" w:rsidRPr="008355CC">
        <w:t xml:space="preserve"> </w:t>
      </w:r>
    </w:p>
    <w:p w14:paraId="718E6D04" w14:textId="77777777" w:rsidR="00687F2C" w:rsidRPr="00F2696C" w:rsidRDefault="00687F2C" w:rsidP="00F2696C">
      <w:pPr>
        <w:rPr>
          <w:lang w:val="en-US"/>
        </w:rPr>
      </w:pPr>
    </w:p>
    <w:p w14:paraId="1B960062" w14:textId="25B801F5" w:rsidR="00F2696C" w:rsidRPr="00F2696C" w:rsidRDefault="00F2696C" w:rsidP="00F2696C">
      <w:pPr>
        <w:rPr>
          <w:lang w:val="en-US"/>
        </w:rPr>
      </w:pPr>
      <w:r w:rsidRPr="00F2696C">
        <w:rPr>
          <w:lang w:val="en-US"/>
        </w:rPr>
        <w:t xml:space="preserve">These success criteria </w:t>
      </w:r>
      <w:r w:rsidR="00C0753D">
        <w:rPr>
          <w:lang w:val="en-US"/>
        </w:rPr>
        <w:t>should</w:t>
      </w:r>
      <w:r w:rsidR="00C0753D" w:rsidRPr="00F2696C">
        <w:rPr>
          <w:lang w:val="en-US"/>
        </w:rPr>
        <w:t xml:space="preserve"> </w:t>
      </w:r>
      <w:r w:rsidRPr="00F2696C">
        <w:rPr>
          <w:lang w:val="en-US"/>
        </w:rPr>
        <w:t>be combined in a stepwise fashion</w:t>
      </w:r>
      <w:r w:rsidR="00166BD5">
        <w:rPr>
          <w:lang w:val="en-US"/>
        </w:rPr>
        <w:t>, for example</w:t>
      </w:r>
      <w:r w:rsidRPr="00F2696C">
        <w:rPr>
          <w:lang w:val="en-US"/>
        </w:rPr>
        <w:t>:</w:t>
      </w:r>
    </w:p>
    <w:p w14:paraId="660D2E92" w14:textId="77777777" w:rsidR="007B5949" w:rsidRDefault="00F2696C" w:rsidP="00F2696C">
      <w:pPr>
        <w:numPr>
          <w:ilvl w:val="0"/>
          <w:numId w:val="38"/>
        </w:numPr>
        <w:rPr>
          <w:lang w:val="en-US"/>
        </w:rPr>
      </w:pPr>
      <w:r w:rsidRPr="00F2696C">
        <w:rPr>
          <w:b/>
          <w:bCs/>
          <w:lang w:val="en-US"/>
        </w:rPr>
        <w:t>Phase 3 study success (Efficacy X Safety):</w:t>
      </w:r>
      <w:r w:rsidRPr="00F2696C">
        <w:rPr>
          <w:lang w:val="en-US"/>
        </w:rPr>
        <w:t xml:space="preserve"> </w:t>
      </w:r>
    </w:p>
    <w:p w14:paraId="64997402" w14:textId="08FE7499" w:rsidR="00F2696C" w:rsidRPr="00F2696C" w:rsidRDefault="00F2696C" w:rsidP="007B5949">
      <w:pPr>
        <w:numPr>
          <w:ilvl w:val="1"/>
          <w:numId w:val="38"/>
        </w:numPr>
        <w:rPr>
          <w:lang w:val="en-US"/>
        </w:rPr>
      </w:pPr>
      <w:r w:rsidRPr="00F2696C">
        <w:rPr>
          <w:lang w:val="en-US"/>
        </w:rPr>
        <w:t>Obtaining statistically significant</w:t>
      </w:r>
      <w:r w:rsidR="00C0753D">
        <w:rPr>
          <w:lang w:val="en-US"/>
        </w:rPr>
        <w:t xml:space="preserve"> and clinically relevant</w:t>
      </w:r>
      <w:r w:rsidRPr="00F2696C">
        <w:rPr>
          <w:lang w:val="en-US"/>
        </w:rPr>
        <w:t xml:space="preserve"> results that support the drug effectiveness in one or multiple studies</w:t>
      </w:r>
      <w:r w:rsidR="005472B6">
        <w:rPr>
          <w:lang w:val="en-US"/>
        </w:rPr>
        <w:t xml:space="preserve">, </w:t>
      </w:r>
      <w:r w:rsidR="005472B6" w:rsidRPr="005472B6">
        <w:rPr>
          <w:lang w:val="en-US"/>
        </w:rPr>
        <w:t>with a proportionate and acceptable safety profile in the context of the drug therapeutic benefits</w:t>
      </w:r>
      <w:r w:rsidRPr="00F2696C">
        <w:rPr>
          <w:lang w:val="en-US"/>
        </w:rPr>
        <w:t>.</w:t>
      </w:r>
    </w:p>
    <w:p w14:paraId="50A80082" w14:textId="77777777" w:rsidR="007B5949" w:rsidRDefault="00F2696C" w:rsidP="00F2696C">
      <w:pPr>
        <w:numPr>
          <w:ilvl w:val="0"/>
          <w:numId w:val="38"/>
        </w:numPr>
        <w:rPr>
          <w:lang w:val="en-US"/>
        </w:rPr>
      </w:pPr>
      <w:r w:rsidRPr="00F2696C">
        <w:rPr>
          <w:b/>
          <w:bCs/>
          <w:lang w:val="en-US"/>
        </w:rPr>
        <w:t>Regulatory success (Efficacy X Safety X Regulatory):</w:t>
      </w:r>
      <w:r w:rsidRPr="00F2696C">
        <w:rPr>
          <w:lang w:val="en-US"/>
        </w:rPr>
        <w:t xml:space="preserve"> </w:t>
      </w:r>
    </w:p>
    <w:p w14:paraId="6E046AB5" w14:textId="22C091D9" w:rsidR="00F2696C" w:rsidRPr="00F2696C" w:rsidRDefault="00F2696C" w:rsidP="007B5949">
      <w:pPr>
        <w:numPr>
          <w:ilvl w:val="1"/>
          <w:numId w:val="38"/>
        </w:numPr>
        <w:rPr>
          <w:lang w:val="en-US"/>
        </w:rPr>
      </w:pPr>
      <w:r w:rsidRPr="00F2696C">
        <w:rPr>
          <w:lang w:val="en-US"/>
        </w:rPr>
        <w:t>Meeting phase 3 study success criteria and having drug approved by target regulatory agencies.</w:t>
      </w:r>
    </w:p>
    <w:p w14:paraId="1CBC1137" w14:textId="24CBC835" w:rsidR="007B5949" w:rsidRPr="007B5949" w:rsidRDefault="00F2696C" w:rsidP="00F2696C">
      <w:pPr>
        <w:numPr>
          <w:ilvl w:val="0"/>
          <w:numId w:val="38"/>
        </w:numPr>
        <w:rPr>
          <w:b/>
          <w:bCs/>
          <w:lang w:val="en-US"/>
        </w:rPr>
      </w:pPr>
      <w:r w:rsidRPr="00F2696C">
        <w:rPr>
          <w:b/>
          <w:bCs/>
          <w:lang w:val="en-US"/>
        </w:rPr>
        <w:t xml:space="preserve">Market Success (Efficacy X Safety X Regulatory X Market): </w:t>
      </w:r>
    </w:p>
    <w:p w14:paraId="3A7E96DE" w14:textId="38CC5CB1" w:rsidR="00F2696C" w:rsidRDefault="00F2696C" w:rsidP="007B5949">
      <w:pPr>
        <w:numPr>
          <w:ilvl w:val="1"/>
          <w:numId w:val="38"/>
        </w:numPr>
        <w:rPr>
          <w:lang w:val="en-US"/>
        </w:rPr>
      </w:pPr>
      <w:r w:rsidRPr="00F2696C">
        <w:rPr>
          <w:lang w:val="en-US"/>
        </w:rPr>
        <w:t>Regulatory success whilst also meeting TPP targets.</w:t>
      </w:r>
    </w:p>
    <w:p w14:paraId="18AE2255" w14:textId="77777777" w:rsidR="007B5949" w:rsidRPr="00F2696C" w:rsidRDefault="007B5949" w:rsidP="004E156E">
      <w:pPr>
        <w:ind w:left="1440"/>
        <w:rPr>
          <w:lang w:val="en-US"/>
        </w:rPr>
      </w:pPr>
    </w:p>
    <w:p w14:paraId="256E98E5" w14:textId="25434B09" w:rsidR="00F2696C" w:rsidRDefault="00F2696C" w:rsidP="00F2696C">
      <w:pPr>
        <w:rPr>
          <w:lang w:val="en-US"/>
        </w:rPr>
      </w:pPr>
      <w:r w:rsidRPr="00F2696C">
        <w:rPr>
          <w:lang w:val="en-US"/>
        </w:rPr>
        <w:t xml:space="preserve">Sometimes the different types of success are inherently linked and shouldn’t be assumed as independent success probabilities that can be multiplied together. </w:t>
      </w:r>
    </w:p>
    <w:p w14:paraId="0A09BCDE" w14:textId="77777777" w:rsidR="007B5949" w:rsidRPr="00F2696C" w:rsidRDefault="007B5949" w:rsidP="00F2696C">
      <w:pPr>
        <w:rPr>
          <w:lang w:val="en-US"/>
        </w:rPr>
      </w:pPr>
    </w:p>
    <w:p w14:paraId="1EEC3F4B" w14:textId="52EB0E5E" w:rsidR="00F2696C" w:rsidRDefault="00F2696C" w:rsidP="00FF00FA">
      <w:pPr>
        <w:ind w:left="720"/>
      </w:pPr>
      <w:r w:rsidRPr="00F2696C">
        <w:rPr>
          <w:rFonts w:ascii="Segoe UI Emoji" w:hAnsi="Segoe UI Emoji" w:cs="Segoe UI Emoji"/>
          <w:b/>
          <w:bCs/>
          <w:lang w:val="en-US"/>
        </w:rPr>
        <w:t>💡</w:t>
      </w:r>
      <w:r w:rsidRPr="00F2696C">
        <w:rPr>
          <w:b/>
          <w:bCs/>
          <w:lang w:val="en-US"/>
        </w:rPr>
        <w:t xml:space="preserve"> Helpful Tip:</w:t>
      </w:r>
      <w:r w:rsidRPr="00F2696C">
        <w:rPr>
          <w:lang w:val="en-US"/>
        </w:rPr>
        <w:t xml:space="preserve"> </w:t>
      </w:r>
      <w:r w:rsidR="005E2C3F" w:rsidRPr="005E2C3F">
        <w:t xml:space="preserve">You can illustrate </w:t>
      </w:r>
      <w:r w:rsidR="000712D6">
        <w:t xml:space="preserve">how </w:t>
      </w:r>
      <w:proofErr w:type="spellStart"/>
      <w:r w:rsidR="000712D6">
        <w:t>PoS</w:t>
      </w:r>
      <w:proofErr w:type="spellEnd"/>
      <w:r w:rsidR="000712D6">
        <w:t xml:space="preserve"> can help evaluate trade-offs</w:t>
      </w:r>
      <w:r w:rsidR="005E2C3F" w:rsidRPr="005E2C3F">
        <w:t xml:space="preserve">: "For instance, if we broaden inclusion criteria to accelerate Phase 3 recruitment (an operational win), </w:t>
      </w:r>
      <w:r w:rsidR="008D58F1">
        <w:t xml:space="preserve">this </w:t>
      </w:r>
      <w:r w:rsidR="005E2C3F" w:rsidRPr="005E2C3F">
        <w:t xml:space="preserve">might impact the observed treatment effect or safety profile, and consequently, the </w:t>
      </w:r>
      <w:proofErr w:type="spellStart"/>
      <w:r w:rsidR="005E2C3F" w:rsidRPr="005E2C3F">
        <w:t>PoS</w:t>
      </w:r>
      <w:proofErr w:type="spellEnd"/>
      <w:r w:rsidR="005E2C3F" w:rsidRPr="005E2C3F">
        <w:t xml:space="preserve"> for regulatory approval</w:t>
      </w:r>
      <w:r w:rsidR="00E83C06">
        <w:t>”</w:t>
      </w:r>
    </w:p>
    <w:p w14:paraId="7221BAEB" w14:textId="77777777" w:rsidR="005E2C3F" w:rsidRPr="00F2696C" w:rsidRDefault="005E2C3F" w:rsidP="00FF00FA">
      <w:pPr>
        <w:ind w:left="720"/>
        <w:rPr>
          <w:lang w:val="en-US"/>
        </w:rPr>
      </w:pPr>
    </w:p>
    <w:p w14:paraId="38FE44DC" w14:textId="48770C67" w:rsidR="00FF00FA" w:rsidRDefault="004B49DF" w:rsidP="00F2696C">
      <w:pPr>
        <w:rPr>
          <w:ins w:id="36" w:author="Guerin, Tadhg" w:date="2025-08-06T22:05:00Z" w16du:dateUtc="2025-08-06T21:05:00Z"/>
          <w:lang w:val="en-US"/>
        </w:rPr>
      </w:pPr>
      <w:r w:rsidRPr="004B49DF">
        <w:rPr>
          <w:lang w:val="en-US"/>
        </w:rPr>
        <w:t>Balancing diverse success objectives to design an optimal study or development program requires input from multiple stakeholders and a clear understanding of the interrelationships among key factors.</w:t>
      </w:r>
    </w:p>
    <w:p w14:paraId="60671E8C" w14:textId="77777777" w:rsidR="00275E07" w:rsidRDefault="00275E07" w:rsidP="00F2696C">
      <w:pPr>
        <w:rPr>
          <w:ins w:id="37" w:author="Guerin, Tadhg" w:date="2025-08-06T22:05:00Z" w16du:dateUtc="2025-08-06T21:05:00Z"/>
          <w:lang w:val="en-US"/>
        </w:rPr>
      </w:pPr>
    </w:p>
    <w:p w14:paraId="11820EFF" w14:textId="0D72157E" w:rsidR="00275E07" w:rsidRPr="00F2696C" w:rsidDel="00C64EC6" w:rsidRDefault="00275E07" w:rsidP="00F2696C">
      <w:pPr>
        <w:rPr>
          <w:del w:id="38" w:author="Guerin, Tadhg" w:date="2025-08-06T22:05:00Z" w16du:dateUtc="2025-08-06T21:05:00Z"/>
          <w:lang w:val="en-US"/>
        </w:rPr>
      </w:pPr>
    </w:p>
    <w:p w14:paraId="344FE84F" w14:textId="635F7CAF" w:rsidR="00F2696C" w:rsidRPr="00F2696C" w:rsidRDefault="00F2696C" w:rsidP="00B647A1">
      <w:pPr>
        <w:pStyle w:val="Heading1"/>
        <w:rPr>
          <w:lang w:val="en-US"/>
        </w:rPr>
      </w:pPr>
      <w:commentRangeStart w:id="39"/>
      <w:r w:rsidRPr="6BCA9B25">
        <w:rPr>
          <w:lang w:val="en-US"/>
        </w:rPr>
        <w:t xml:space="preserve">Success of an Individual </w:t>
      </w:r>
      <w:r w:rsidR="1B52E93B" w:rsidRPr="6BCA9B25">
        <w:rPr>
          <w:lang w:val="en-US"/>
        </w:rPr>
        <w:t>Study</w:t>
      </w:r>
      <w:commentRangeEnd w:id="39"/>
      <w:r w:rsidR="00D556D0">
        <w:rPr>
          <w:rStyle w:val="CommentReference"/>
        </w:rPr>
        <w:commentReference w:id="39"/>
      </w:r>
    </w:p>
    <w:p w14:paraId="788FFA09" w14:textId="77777777" w:rsidR="00F2696C" w:rsidRPr="00F2696C" w:rsidRDefault="00F2696C" w:rsidP="00F2696C">
      <w:pPr>
        <w:rPr>
          <w:lang w:val="en-US"/>
        </w:rPr>
      </w:pPr>
      <w:r w:rsidRPr="00F2696C">
        <w:rPr>
          <w:lang w:val="en-US"/>
        </w:rPr>
        <w:t>At the individual study level, success is typically defined using one of the following approaches:</w:t>
      </w:r>
    </w:p>
    <w:p w14:paraId="46781538" w14:textId="77777777" w:rsidR="00F2696C" w:rsidRDefault="00F2696C" w:rsidP="00F2696C">
      <w:pPr>
        <w:numPr>
          <w:ilvl w:val="0"/>
          <w:numId w:val="39"/>
        </w:numPr>
        <w:rPr>
          <w:lang w:val="en-US"/>
        </w:rPr>
      </w:pPr>
      <w:commentRangeStart w:id="40"/>
      <w:commentRangeStart w:id="41"/>
      <w:commentRangeStart w:id="42"/>
      <w:commentRangeStart w:id="43"/>
      <w:commentRangeStart w:id="44"/>
      <w:r w:rsidRPr="00F2696C">
        <w:rPr>
          <w:lang w:val="en-US"/>
        </w:rPr>
        <w:t xml:space="preserve">Statistically significant difference favoring the test treatment over the reference treatment (i.e., rejection of the null hypothesis of no test treatment effect). This is the </w:t>
      </w:r>
      <w:proofErr w:type="gramStart"/>
      <w:r w:rsidRPr="00F2696C">
        <w:rPr>
          <w:lang w:val="en-US"/>
        </w:rPr>
        <w:t>most commonly used</w:t>
      </w:r>
      <w:proofErr w:type="gramEnd"/>
      <w:r w:rsidRPr="00F2696C">
        <w:rPr>
          <w:lang w:val="en-US"/>
        </w:rPr>
        <w:t xml:space="preserve"> definition of study success, particularly in Phase 3 studies.</w:t>
      </w:r>
    </w:p>
    <w:p w14:paraId="399619FD" w14:textId="40B4CD34" w:rsidR="00EC0BE8" w:rsidRPr="00F2696C" w:rsidRDefault="00CC3871" w:rsidP="00C4222C">
      <w:pPr>
        <w:numPr>
          <w:ilvl w:val="1"/>
          <w:numId w:val="39"/>
        </w:numPr>
        <w:rPr>
          <w:lang w:val="en-US"/>
        </w:rPr>
      </w:pPr>
      <w:r w:rsidRPr="00CC3871">
        <w:rPr>
          <w:lang w:val="en-US"/>
        </w:rPr>
        <w:t>A more stringent definition of success is sometimes applied, requiring not only statistical significance but also that the point estimate of the treatment difference meets a predefined threshold for clinical relevance.</w:t>
      </w:r>
      <w:r w:rsidR="00485628">
        <w:rPr>
          <w:lang w:val="en-US"/>
        </w:rPr>
        <w:t xml:space="preserve"> This </w:t>
      </w:r>
      <w:r w:rsidR="00FF08D9">
        <w:rPr>
          <w:lang w:val="en-US"/>
        </w:rPr>
        <w:t>more complex case will not be discussed in detail in the present document.</w:t>
      </w:r>
    </w:p>
    <w:p w14:paraId="07D2D931" w14:textId="77777777" w:rsidR="00F2696C" w:rsidRDefault="00F2696C" w:rsidP="00F2696C">
      <w:pPr>
        <w:numPr>
          <w:ilvl w:val="0"/>
          <w:numId w:val="39"/>
        </w:numPr>
        <w:rPr>
          <w:lang w:val="en-US"/>
        </w:rPr>
      </w:pPr>
      <w:r w:rsidRPr="00F2696C">
        <w:rPr>
          <w:lang w:val="en-US"/>
        </w:rPr>
        <w:t>“High probability” of a treatment difference above target thresholds set based on clinical and/or commercial considerations. This approach is often used in early phase studies (e.g., proof of concept) to inform the decision to proceed with the development of the drug.</w:t>
      </w:r>
      <w:commentRangeEnd w:id="40"/>
      <w:r w:rsidR="00F17C6C">
        <w:rPr>
          <w:rStyle w:val="CommentReference"/>
          <w:sz w:val="22"/>
          <w:szCs w:val="22"/>
          <w:lang w:val="en-US"/>
        </w:rPr>
        <w:commentReference w:id="40"/>
      </w:r>
      <w:commentRangeEnd w:id="41"/>
      <w:r w:rsidR="001629DC">
        <w:rPr>
          <w:rStyle w:val="CommentReference"/>
          <w:sz w:val="22"/>
          <w:szCs w:val="22"/>
          <w:lang w:val="en-US"/>
        </w:rPr>
        <w:commentReference w:id="41"/>
      </w:r>
      <w:commentRangeEnd w:id="42"/>
      <w:r w:rsidR="006A3CA1">
        <w:rPr>
          <w:rStyle w:val="CommentReference"/>
          <w:sz w:val="22"/>
          <w:szCs w:val="22"/>
          <w:lang w:val="en-US"/>
        </w:rPr>
        <w:commentReference w:id="42"/>
      </w:r>
      <w:commentRangeEnd w:id="43"/>
      <w:r w:rsidR="00CF05F0">
        <w:rPr>
          <w:rStyle w:val="CommentReference"/>
        </w:rPr>
        <w:commentReference w:id="43"/>
      </w:r>
      <w:commentRangeEnd w:id="44"/>
      <w:r w:rsidR="00CE6769">
        <w:rPr>
          <w:rStyle w:val="CommentReference"/>
        </w:rPr>
        <w:commentReference w:id="44"/>
      </w:r>
    </w:p>
    <w:p w14:paraId="7EC5E805" w14:textId="77777777" w:rsidR="00F45DF3" w:rsidRDefault="00F45DF3" w:rsidP="00C4222C">
      <w:pPr>
        <w:ind w:left="720"/>
        <w:rPr>
          <w:lang w:val="en-US"/>
        </w:rPr>
      </w:pPr>
    </w:p>
    <w:p w14:paraId="7C9C60BF" w14:textId="36B71EA7" w:rsidR="00FF00FA" w:rsidRDefault="00726C42" w:rsidP="00F45DF3">
      <w:pPr>
        <w:rPr>
          <w:lang w:val="en-US"/>
        </w:rPr>
      </w:pPr>
      <w:r w:rsidRPr="00726C42">
        <w:rPr>
          <w:lang w:val="en-US"/>
        </w:rPr>
        <w:t xml:space="preserve">Given the multifaceted nature of the concept of success, the criteria outlined here necessarily involve a degree of simplification. For example, safety findings must also be considered when establishing the benefit-risk profile of a drug. Ultimately, the totality of evidence determines the </w:t>
      </w:r>
      <w:r w:rsidRPr="00726C42">
        <w:rPr>
          <w:lang w:val="en-US"/>
        </w:rPr>
        <w:lastRenderedPageBreak/>
        <w:t xml:space="preserve">success of a study. However, efficacy is generally the most critical component influencing the probability of success and is the one for which a quantitative assessment is more readily achievable. For this reason, these success criteria are the primary focus of this document. While more comprehensive definitions of study success are possible, they come at the cost of increased complexity in </w:t>
      </w:r>
      <w:proofErr w:type="spellStart"/>
      <w:r w:rsidRPr="00726C42">
        <w:rPr>
          <w:lang w:val="en-US"/>
        </w:rPr>
        <w:t>PoS</w:t>
      </w:r>
      <w:proofErr w:type="spellEnd"/>
      <w:r w:rsidRPr="00726C42">
        <w:rPr>
          <w:lang w:val="en-US"/>
        </w:rPr>
        <w:t xml:space="preserve"> evaluation</w:t>
      </w:r>
      <w:commentRangeStart w:id="45"/>
      <w:commentRangeStart w:id="46"/>
      <w:r w:rsidR="00F45DF3" w:rsidRPr="00F2696C">
        <w:rPr>
          <w:lang w:val="en-US"/>
        </w:rPr>
        <w:t>.</w:t>
      </w:r>
      <w:commentRangeEnd w:id="45"/>
      <w:r w:rsidR="00F45DF3">
        <w:rPr>
          <w:rStyle w:val="CommentReference"/>
          <w:sz w:val="22"/>
          <w:szCs w:val="22"/>
          <w:lang w:val="en-US"/>
        </w:rPr>
        <w:commentReference w:id="45"/>
      </w:r>
      <w:commentRangeEnd w:id="46"/>
      <w:r w:rsidR="00943D2F">
        <w:rPr>
          <w:rStyle w:val="CommentReference"/>
          <w:sz w:val="22"/>
          <w:szCs w:val="22"/>
          <w:lang w:val="en-US"/>
        </w:rPr>
        <w:commentReference w:id="46"/>
      </w:r>
    </w:p>
    <w:p w14:paraId="05A97A61" w14:textId="77777777" w:rsidR="00F45DF3" w:rsidRPr="00C4222C" w:rsidRDefault="00F45DF3" w:rsidP="003E1AB6"/>
    <w:p w14:paraId="7D74BBA1" w14:textId="2DA57921" w:rsidR="009612A5" w:rsidRPr="009612A5" w:rsidRDefault="00402E42" w:rsidP="000A68BE">
      <w:pPr>
        <w:pStyle w:val="ListParagraph"/>
        <w:ind w:left="1080"/>
        <w:rPr>
          <w:lang w:val="en-US"/>
        </w:rPr>
      </w:pPr>
      <w:commentRangeStart w:id="47"/>
      <w:commentRangeStart w:id="48"/>
      <w:commentRangeEnd w:id="47"/>
      <w:r w:rsidRPr="009612A5">
        <w:rPr>
          <w:rStyle w:val="CommentReference"/>
          <w:sz w:val="22"/>
          <w:szCs w:val="22"/>
          <w:lang w:val="en-US"/>
        </w:rPr>
        <w:commentReference w:id="47"/>
      </w:r>
      <w:commentRangeEnd w:id="48"/>
      <w:r w:rsidR="00F8048A">
        <w:rPr>
          <w:rStyle w:val="CommentReference"/>
        </w:rPr>
        <w:commentReference w:id="48"/>
      </w:r>
    </w:p>
    <w:p w14:paraId="2E651F8D" w14:textId="16C83938" w:rsidR="00F2696C" w:rsidRDefault="00F2696C" w:rsidP="00F2696C">
      <w:pPr>
        <w:rPr>
          <w:lang w:val="en-US"/>
        </w:rPr>
      </w:pPr>
      <w:r w:rsidRPr="00F2696C">
        <w:rPr>
          <w:lang w:val="en-US"/>
        </w:rPr>
        <w:t xml:space="preserve">The first step in evaluating the </w:t>
      </w:r>
      <w:proofErr w:type="spellStart"/>
      <w:r w:rsidRPr="00F2696C">
        <w:rPr>
          <w:lang w:val="en-US"/>
        </w:rPr>
        <w:t>PoS</w:t>
      </w:r>
      <w:proofErr w:type="spellEnd"/>
      <w:r w:rsidRPr="00F2696C">
        <w:rPr>
          <w:lang w:val="en-US"/>
        </w:rPr>
        <w:t xml:space="preserve"> of the study is to clarify the definition of success considered appropriate and relevant in the specific context. </w:t>
      </w:r>
      <w:proofErr w:type="spellStart"/>
      <w:r w:rsidRPr="00F2696C">
        <w:rPr>
          <w:lang w:val="en-US"/>
        </w:rPr>
        <w:t>PoS</w:t>
      </w:r>
      <w:proofErr w:type="spellEnd"/>
      <w:r w:rsidRPr="00F2696C">
        <w:rPr>
          <w:lang w:val="en-US"/>
        </w:rPr>
        <w:t xml:space="preserve"> </w:t>
      </w:r>
      <w:proofErr w:type="spellStart"/>
      <w:r w:rsidRPr="00F2696C">
        <w:rPr>
          <w:lang w:val="en-US"/>
        </w:rPr>
        <w:t>evalution</w:t>
      </w:r>
      <w:proofErr w:type="spellEnd"/>
      <w:r w:rsidRPr="00F2696C">
        <w:rPr>
          <w:lang w:val="en-US"/>
        </w:rPr>
        <w:t xml:space="preserve"> under both approaches is discussed in the following sections. </w:t>
      </w:r>
      <w:commentRangeStart w:id="49"/>
      <w:commentRangeStart w:id="50"/>
      <w:commentRangeEnd w:id="49"/>
      <w:r w:rsidR="00C01114">
        <w:rPr>
          <w:rStyle w:val="CommentReference"/>
          <w:sz w:val="22"/>
          <w:szCs w:val="22"/>
          <w:lang w:val="en-US"/>
        </w:rPr>
        <w:commentReference w:id="49"/>
      </w:r>
      <w:commentRangeEnd w:id="50"/>
      <w:r w:rsidR="00F8048A">
        <w:rPr>
          <w:rStyle w:val="CommentReference"/>
        </w:rPr>
        <w:commentReference w:id="50"/>
      </w:r>
    </w:p>
    <w:p w14:paraId="78782EFF" w14:textId="7C987BBB" w:rsidR="00F2696C" w:rsidRDefault="00E90D21" w:rsidP="00D63570">
      <w:pPr>
        <w:pStyle w:val="Heading2"/>
        <w:rPr>
          <w:lang w:val="en-US"/>
        </w:rPr>
      </w:pPr>
      <w:r>
        <w:rPr>
          <w:lang w:val="en-US"/>
        </w:rPr>
        <w:t xml:space="preserve">Power and </w:t>
      </w:r>
      <w:proofErr w:type="spellStart"/>
      <w:r>
        <w:rPr>
          <w:lang w:val="en-US"/>
        </w:rPr>
        <w:t>PoS</w:t>
      </w:r>
      <w:proofErr w:type="spellEnd"/>
    </w:p>
    <w:p w14:paraId="35AFF77B" w14:textId="77777777" w:rsidR="00F2696C" w:rsidRDefault="00F2696C" w:rsidP="00F2696C">
      <w:pPr>
        <w:rPr>
          <w:lang w:val="en-US"/>
        </w:rPr>
      </w:pPr>
      <w:commentRangeStart w:id="51"/>
      <w:commentRangeStart w:id="52"/>
      <w:r w:rsidRPr="00F2696C">
        <w:rPr>
          <w:lang w:val="en-US"/>
        </w:rPr>
        <w:t>Most non-statisticians are familiar with statistical power in the context of clinical trials.</w:t>
      </w:r>
      <w:commentRangeEnd w:id="51"/>
      <w:r w:rsidR="008006C3" w:rsidRPr="00F2696C">
        <w:rPr>
          <w:rStyle w:val="CommentReference"/>
          <w:sz w:val="22"/>
          <w:szCs w:val="22"/>
          <w:lang w:val="en-US"/>
        </w:rPr>
        <w:commentReference w:id="51"/>
      </w:r>
      <w:commentRangeEnd w:id="52"/>
      <w:r w:rsidR="00A56C43" w:rsidRPr="00F2696C">
        <w:rPr>
          <w:rStyle w:val="CommentReference"/>
          <w:sz w:val="22"/>
          <w:szCs w:val="22"/>
          <w:lang w:val="en-US"/>
        </w:rPr>
        <w:commentReference w:id="52"/>
      </w:r>
      <w:r w:rsidRPr="00F2696C">
        <w:rPr>
          <w:lang w:val="en-US"/>
        </w:rPr>
        <w:t xml:space="preserve"> It's related to </w:t>
      </w:r>
      <w:proofErr w:type="spellStart"/>
      <w:r w:rsidRPr="00F2696C">
        <w:rPr>
          <w:lang w:val="en-US"/>
        </w:rPr>
        <w:t>PoS</w:t>
      </w:r>
      <w:proofErr w:type="spellEnd"/>
      <w:r w:rsidRPr="00F2696C">
        <w:rPr>
          <w:lang w:val="en-US"/>
        </w:rPr>
        <w:t xml:space="preserve"> but differs in how it treats uncertainty</w:t>
      </w:r>
      <w:proofErr w:type="gramStart"/>
      <w:r w:rsidRPr="00F2696C">
        <w:rPr>
          <w:lang w:val="en-US"/>
        </w:rPr>
        <w:t>, this</w:t>
      </w:r>
      <w:proofErr w:type="gramEnd"/>
      <w:r w:rsidRPr="00F2696C">
        <w:rPr>
          <w:lang w:val="en-US"/>
        </w:rPr>
        <w:t xml:space="preserve"> is effectively the difference between conditional and unconditional probability.</w:t>
      </w:r>
    </w:p>
    <w:p w14:paraId="60AD1565" w14:textId="77777777" w:rsidR="00C9445A" w:rsidRPr="00F2696C" w:rsidRDefault="00C9445A" w:rsidP="00F2696C">
      <w:pPr>
        <w:rPr>
          <w:lang w:val="en-US"/>
        </w:rPr>
      </w:pPr>
    </w:p>
    <w:p w14:paraId="3AB5F37D" w14:textId="3E668473" w:rsidR="00F2696C" w:rsidRDefault="00446DB9" w:rsidP="00F2696C">
      <w:pPr>
        <w:rPr>
          <w:lang w:val="en-US"/>
        </w:rPr>
      </w:pPr>
      <w:r>
        <w:rPr>
          <w:lang w:val="en-US"/>
        </w:rPr>
        <w:t>S</w:t>
      </w:r>
      <w:r w:rsidR="00F2696C" w:rsidRPr="00F2696C">
        <w:rPr>
          <w:lang w:val="en-US"/>
        </w:rPr>
        <w:t xml:space="preserve">tatistical power </w:t>
      </w:r>
      <w:r>
        <w:rPr>
          <w:lang w:val="en-US"/>
        </w:rPr>
        <w:t>is</w:t>
      </w:r>
      <w:r w:rsidR="00F2696C" w:rsidRPr="00F2696C">
        <w:rPr>
          <w:lang w:val="en-US"/>
        </w:rPr>
        <w:t xml:space="preserve"> the</w:t>
      </w:r>
      <w:r>
        <w:rPr>
          <w:lang w:val="en-US"/>
        </w:rPr>
        <w:t xml:space="preserve"> (conditional)</w:t>
      </w:r>
      <w:r w:rsidR="00F2696C" w:rsidRPr="00F2696C">
        <w:rPr>
          <w:lang w:val="en-US"/>
        </w:rPr>
        <w:t xml:space="preserve"> probability of achieving statistical significance IF the true, underlying effect of the treatment is </w:t>
      </w:r>
      <w:r w:rsidR="00F2696C" w:rsidRPr="00F2696C">
        <w:rPr>
          <w:i/>
          <w:iCs/>
          <w:lang w:val="en-US"/>
        </w:rPr>
        <w:t>exactly</w:t>
      </w:r>
      <w:r w:rsidR="00F2696C" w:rsidRPr="00F2696C">
        <w:rPr>
          <w:lang w:val="en-US"/>
        </w:rPr>
        <w:t xml:space="preserve"> equal to a specific value assumed during the design phase (the "target effect size").</w:t>
      </w:r>
    </w:p>
    <w:p w14:paraId="5322D488" w14:textId="77777777" w:rsidR="00C9445A" w:rsidRPr="00F2696C" w:rsidRDefault="00C9445A" w:rsidP="00F2696C">
      <w:pPr>
        <w:rPr>
          <w:lang w:val="en-US"/>
        </w:rPr>
      </w:pPr>
    </w:p>
    <w:p w14:paraId="1E954134" w14:textId="14FBF928" w:rsidR="00AA558A" w:rsidRDefault="00F2696C" w:rsidP="00C9445A">
      <w:pPr>
        <w:ind w:left="720"/>
        <w:rPr>
          <w:lang w:val="en-US"/>
        </w:rPr>
      </w:pPr>
      <w:r w:rsidRPr="00F2696C">
        <w:rPr>
          <w:rFonts w:ascii="Segoe UI Emoji" w:hAnsi="Segoe UI Emoji" w:cs="Segoe UI Emoji"/>
          <w:b/>
          <w:bCs/>
          <w:lang w:val="en-US"/>
        </w:rPr>
        <w:t>💡</w:t>
      </w:r>
      <w:r w:rsidRPr="00F2696C">
        <w:rPr>
          <w:b/>
          <w:bCs/>
          <w:lang w:val="en-US"/>
        </w:rPr>
        <w:t xml:space="preserve"> Helpful Tip: Explaining Statistical Power</w:t>
      </w:r>
      <w:r w:rsidRPr="00F2696C">
        <w:rPr>
          <w:lang w:val="en-US"/>
        </w:rPr>
        <w:t xml:space="preserve"> </w:t>
      </w:r>
      <w:r w:rsidR="000A0257" w:rsidRPr="00245B1A">
        <w:rPr>
          <w:b/>
          <w:bCs/>
          <w:lang w:val="en-US"/>
        </w:rPr>
        <w:t>(conditional probability):</w:t>
      </w:r>
    </w:p>
    <w:p w14:paraId="0EFAB7B9" w14:textId="21923206" w:rsidR="00C9445A" w:rsidRDefault="00AA558A" w:rsidP="00C9445A">
      <w:pPr>
        <w:ind w:left="720"/>
      </w:pPr>
      <w:r w:rsidRPr="00AA558A">
        <w:t xml:space="preserve">Explain, "You're all familiar with 'power' from our Phase 3 sample size calculations. That power figure (e.g., 80% or 90%) is </w:t>
      </w:r>
      <w:r w:rsidRPr="00AA558A">
        <w:rPr>
          <w:i/>
          <w:iCs/>
        </w:rPr>
        <w:t>conditional</w:t>
      </w:r>
      <w:r w:rsidRPr="00AA558A">
        <w:t xml:space="preserve"> – it assumes the true treatment effect is </w:t>
      </w:r>
      <w:r w:rsidRPr="00AA558A">
        <w:rPr>
          <w:i/>
          <w:iCs/>
        </w:rPr>
        <w:t>exactly</w:t>
      </w:r>
      <w:r w:rsidRPr="00AA558A">
        <w:t xml:space="preserve"> what we specified in the design (our target effect size). If that assumption is off, the actual chance of success can be different."</w:t>
      </w:r>
    </w:p>
    <w:p w14:paraId="3341EAB9" w14:textId="77777777" w:rsidR="00AA558A" w:rsidRPr="00F2696C" w:rsidRDefault="00AA558A" w:rsidP="00C9445A">
      <w:pPr>
        <w:ind w:left="720"/>
        <w:rPr>
          <w:lang w:val="en-US"/>
        </w:rPr>
      </w:pPr>
    </w:p>
    <w:p w14:paraId="5F74BA7B" w14:textId="35F3AC13" w:rsidR="00F2696C" w:rsidRDefault="00F2696C" w:rsidP="00F2696C">
      <w:pPr>
        <w:rPr>
          <w:lang w:val="en-US"/>
        </w:rPr>
      </w:pPr>
      <w:r w:rsidRPr="00F2696C">
        <w:rPr>
          <w:lang w:val="en-US"/>
        </w:rPr>
        <w:t>It’s important to advise non-statisticians that</w:t>
      </w:r>
      <w:r w:rsidR="00832C0A">
        <w:rPr>
          <w:lang w:val="en-US"/>
        </w:rPr>
        <w:t>,</w:t>
      </w:r>
      <w:r w:rsidRPr="00F2696C">
        <w:rPr>
          <w:lang w:val="en-US"/>
        </w:rPr>
        <w:t xml:space="preserve"> while focusing on a single target effect size </w:t>
      </w:r>
      <w:r w:rsidR="00CD0EA2" w:rsidRPr="00CD0EA2">
        <w:rPr>
          <w:lang w:val="en-US"/>
        </w:rPr>
        <w:t>may be conceptually simpler, it has limitations</w:t>
      </w:r>
      <w:r w:rsidRPr="00F2696C">
        <w:rPr>
          <w:lang w:val="en-US"/>
        </w:rPr>
        <w:t xml:space="preserve">. </w:t>
      </w:r>
      <w:r w:rsidR="00066AE3">
        <w:rPr>
          <w:lang w:val="en-US"/>
        </w:rPr>
        <w:t>Power</w:t>
      </w:r>
      <w:r w:rsidRPr="00F2696C">
        <w:rPr>
          <w:lang w:val="en-US"/>
        </w:rPr>
        <w:t xml:space="preserve"> is highly sensitive to the accuracy of the assumed effect size and if the true underlying effect size is smaller, </w:t>
      </w:r>
      <w:r w:rsidR="00A10C15">
        <w:rPr>
          <w:lang w:val="en-US"/>
        </w:rPr>
        <w:t>the actual</w:t>
      </w:r>
      <w:r w:rsidRPr="00F2696C">
        <w:rPr>
          <w:lang w:val="en-US"/>
        </w:rPr>
        <w:t xml:space="preserve"> chance of success </w:t>
      </w:r>
      <w:r w:rsidR="00A10C15">
        <w:rPr>
          <w:lang w:val="en-US"/>
        </w:rPr>
        <w:t>will be</w:t>
      </w:r>
      <w:r w:rsidR="00A10C15" w:rsidRPr="00F2696C">
        <w:rPr>
          <w:lang w:val="en-US"/>
        </w:rPr>
        <w:t xml:space="preserve"> </w:t>
      </w:r>
      <w:r w:rsidRPr="00F2696C">
        <w:rPr>
          <w:lang w:val="en-US"/>
        </w:rPr>
        <w:t>lower than the calculated power suggests.</w:t>
      </w:r>
    </w:p>
    <w:p w14:paraId="46E90612" w14:textId="77777777" w:rsidR="00403D08" w:rsidRPr="00F2696C" w:rsidRDefault="00403D08" w:rsidP="00F2696C">
      <w:pPr>
        <w:rPr>
          <w:lang w:val="en-US"/>
        </w:rPr>
      </w:pPr>
    </w:p>
    <w:p w14:paraId="1C22F1E7" w14:textId="5309BDE6" w:rsidR="00F2696C" w:rsidRDefault="00F2696C" w:rsidP="00F2696C">
      <w:pPr>
        <w:rPr>
          <w:lang w:val="en-US"/>
        </w:rPr>
      </w:pPr>
      <w:r w:rsidRPr="00F2696C">
        <w:rPr>
          <w:lang w:val="en-US"/>
        </w:rPr>
        <w:t xml:space="preserve">In contrast, </w:t>
      </w:r>
      <w:proofErr w:type="spellStart"/>
      <w:r w:rsidRPr="00F2696C">
        <w:rPr>
          <w:lang w:val="en-US"/>
        </w:rPr>
        <w:t>PoS</w:t>
      </w:r>
      <w:proofErr w:type="spellEnd"/>
      <w:r w:rsidRPr="00F2696C">
        <w:rPr>
          <w:lang w:val="en-US"/>
        </w:rPr>
        <w:t xml:space="preserve"> incorporates uncertainty into the estimate, which is </w:t>
      </w:r>
      <w:r w:rsidR="0083414B" w:rsidRPr="0083414B">
        <w:rPr>
          <w:lang w:val="en-US"/>
        </w:rPr>
        <w:t xml:space="preserve">a key point to communicate </w:t>
      </w:r>
      <w:proofErr w:type="gramStart"/>
      <w:r w:rsidR="0083414B" w:rsidRPr="0083414B">
        <w:rPr>
          <w:lang w:val="en-US"/>
        </w:rPr>
        <w:t>to</w:t>
      </w:r>
      <w:proofErr w:type="gramEnd"/>
      <w:r w:rsidRPr="00F2696C">
        <w:rPr>
          <w:lang w:val="en-US"/>
        </w:rPr>
        <w:t xml:space="preserve"> non-statisticians. It’s </w:t>
      </w:r>
      <w:r w:rsidR="00D60798" w:rsidRPr="00245B1A">
        <w:t>essential the</w:t>
      </w:r>
      <w:r w:rsidR="001B3F97" w:rsidRPr="00245B1A">
        <w:t>y</w:t>
      </w:r>
      <w:r w:rsidRPr="001B3F97">
        <w:rPr>
          <w:lang w:val="en-US"/>
        </w:rPr>
        <w:t xml:space="preserve"> understand</w:t>
      </w:r>
      <w:r w:rsidRPr="00F2696C">
        <w:rPr>
          <w:lang w:val="en-US"/>
        </w:rPr>
        <w:t xml:space="preserve"> that </w:t>
      </w:r>
      <w:proofErr w:type="spellStart"/>
      <w:r w:rsidRPr="00F2696C">
        <w:rPr>
          <w:lang w:val="en-US"/>
        </w:rPr>
        <w:t>PoS</w:t>
      </w:r>
      <w:proofErr w:type="spellEnd"/>
      <w:r w:rsidRPr="00F2696C">
        <w:rPr>
          <w:lang w:val="en-US"/>
        </w:rPr>
        <w:t xml:space="preserve">, often referred to as </w:t>
      </w:r>
      <w:r w:rsidR="0020037B">
        <w:rPr>
          <w:lang w:val="en-US"/>
        </w:rPr>
        <w:t>average power</w:t>
      </w:r>
      <w:r w:rsidRPr="00F2696C">
        <w:rPr>
          <w:lang w:val="en-US"/>
        </w:rPr>
        <w:t xml:space="preserve"> or assurance, </w:t>
      </w:r>
      <w:r w:rsidR="001B3F97" w:rsidRPr="001B3F97">
        <w:rPr>
          <w:lang w:val="en-US"/>
        </w:rPr>
        <w:t>accounts for a range of plausible true effect sizes and their associated likelihoods</w:t>
      </w:r>
      <w:r w:rsidRPr="00F2696C">
        <w:rPr>
          <w:lang w:val="en-US"/>
        </w:rPr>
        <w:t>, based on prior knowledge or beliefs.</w:t>
      </w:r>
    </w:p>
    <w:p w14:paraId="7EAF2F04" w14:textId="77777777" w:rsidR="005015E7" w:rsidRDefault="005015E7" w:rsidP="00F2696C">
      <w:pPr>
        <w:rPr>
          <w:lang w:val="en-US"/>
        </w:rPr>
      </w:pPr>
    </w:p>
    <w:p w14:paraId="71C8A6D5" w14:textId="77777777" w:rsidR="005015E7" w:rsidRDefault="005015E7" w:rsidP="005015E7">
      <w:pPr>
        <w:rPr>
          <w:lang w:val="en-US"/>
        </w:rPr>
      </w:pPr>
      <w:r w:rsidRPr="00F2696C">
        <w:rPr>
          <w:lang w:val="en-US"/>
        </w:rPr>
        <w:t>This prior knowledge about the plausible range and likelihood of the true effect size is formally captured in what is known as a prior distribution (FDA Guidance for the Use of Bayesian Statistics in Medical Device Clinical Trials, 2010). This prior distribution is typically informed by data from earlier</w:t>
      </w:r>
      <w:r>
        <w:rPr>
          <w:lang w:val="en-US"/>
        </w:rPr>
        <w:t>-</w:t>
      </w:r>
      <w:r w:rsidRPr="00F2696C">
        <w:rPr>
          <w:lang w:val="en-US"/>
        </w:rPr>
        <w:t xml:space="preserve">phase studies (e.g., Phase 2), relevant published literature, results observed with similar drugs, or expert opinion. The </w:t>
      </w:r>
      <w:proofErr w:type="spellStart"/>
      <w:r w:rsidRPr="00F2696C">
        <w:rPr>
          <w:lang w:val="en-US"/>
        </w:rPr>
        <w:t>PoS</w:t>
      </w:r>
      <w:proofErr w:type="spellEnd"/>
      <w:r w:rsidRPr="00F2696C">
        <w:rPr>
          <w:lang w:val="en-US"/>
        </w:rPr>
        <w:t xml:space="preserve"> is then calculated by essentially averaging the conditional power </w:t>
      </w:r>
      <w:r>
        <w:rPr>
          <w:lang w:val="en-US"/>
        </w:rPr>
        <w:t>across</w:t>
      </w:r>
      <w:r w:rsidRPr="00F2696C">
        <w:rPr>
          <w:lang w:val="en-US"/>
        </w:rPr>
        <w:t xml:space="preserve"> possible effect size</w:t>
      </w:r>
      <w:r>
        <w:rPr>
          <w:lang w:val="en-US"/>
        </w:rPr>
        <w:t>s</w:t>
      </w:r>
      <w:r w:rsidRPr="00F2696C">
        <w:rPr>
          <w:lang w:val="en-US"/>
        </w:rPr>
        <w:t xml:space="preserve"> </w:t>
      </w:r>
      <w:r>
        <w:rPr>
          <w:lang w:val="en-US"/>
        </w:rPr>
        <w:t>represented</w:t>
      </w:r>
      <w:r w:rsidRPr="00F2696C">
        <w:rPr>
          <w:lang w:val="en-US"/>
        </w:rPr>
        <w:t xml:space="preserve"> in the prior distribution, with </w:t>
      </w:r>
      <w:r w:rsidRPr="00F2696C">
        <w:rPr>
          <w:lang w:val="en-US"/>
        </w:rPr>
        <w:lastRenderedPageBreak/>
        <w:t>conditional power value</w:t>
      </w:r>
      <w:r>
        <w:rPr>
          <w:lang w:val="en-US"/>
        </w:rPr>
        <w:t>s</w:t>
      </w:r>
      <w:r w:rsidRPr="00F2696C">
        <w:rPr>
          <w:lang w:val="en-US"/>
        </w:rPr>
        <w:t xml:space="preserve"> weighted by the probability assigned to that specific effect size by the prior.</w:t>
      </w:r>
    </w:p>
    <w:p w14:paraId="713AC2CD" w14:textId="77777777" w:rsidR="00531533" w:rsidRDefault="00531533" w:rsidP="00F2696C">
      <w:pPr>
        <w:rPr>
          <w:ins w:id="53" w:author="VEZZOLI Stefano" w:date="2025-07-09T19:15:00Z"/>
          <w:lang w:val="en-US"/>
        </w:rPr>
      </w:pPr>
    </w:p>
    <w:p w14:paraId="56CDC195" w14:textId="52DC09C8" w:rsidR="005015E7" w:rsidRPr="00F2696C" w:rsidDel="005015E7" w:rsidRDefault="005015E7" w:rsidP="00F2696C">
      <w:pPr>
        <w:rPr>
          <w:del w:id="54" w:author="VEZZOLI Stefano" w:date="2025-07-09T19:15:00Z"/>
          <w:lang w:val="en-US"/>
        </w:rPr>
      </w:pPr>
    </w:p>
    <w:p w14:paraId="65D312EC" w14:textId="31E1100D" w:rsidR="00416105" w:rsidRDefault="00F2696C" w:rsidP="00416105">
      <w:pPr>
        <w:ind w:left="720"/>
        <w:rPr>
          <w:lang w:val="en-US"/>
        </w:rPr>
      </w:pPr>
      <w:commentRangeStart w:id="55"/>
      <w:commentRangeStart w:id="56"/>
      <w:commentRangeStart w:id="57"/>
      <w:r w:rsidRPr="00F2696C">
        <w:rPr>
          <w:rFonts w:ascii="Segoe UI Emoji" w:hAnsi="Segoe UI Emoji" w:cs="Segoe UI Emoji"/>
          <w:b/>
          <w:bCs/>
          <w:lang w:val="en-US"/>
        </w:rPr>
        <w:t>💡</w:t>
      </w:r>
      <w:r w:rsidRPr="00F2696C">
        <w:rPr>
          <w:b/>
          <w:bCs/>
          <w:lang w:val="en-US"/>
        </w:rPr>
        <w:t xml:space="preserve"> Helpful Tip</w:t>
      </w:r>
      <w:del w:id="58" w:author="Kimberley Hacquoil" w:date="2025-07-07T17:39:00Z">
        <w:r w:rsidRPr="00F2696C" w:rsidDel="00981A0C">
          <w:rPr>
            <w:b/>
            <w:bCs/>
            <w:lang w:val="en-US"/>
          </w:rPr>
          <w:delText xml:space="preserve"> for Statisticians</w:delText>
        </w:r>
      </w:del>
      <w:r w:rsidRPr="00F2696C">
        <w:rPr>
          <w:b/>
          <w:bCs/>
          <w:lang w:val="en-US"/>
        </w:rPr>
        <w:t xml:space="preserve">: Explaining </w:t>
      </w:r>
      <w:proofErr w:type="spellStart"/>
      <w:r w:rsidRPr="00F2696C">
        <w:rPr>
          <w:b/>
          <w:bCs/>
          <w:lang w:val="en-US"/>
        </w:rPr>
        <w:t>PoS</w:t>
      </w:r>
      <w:proofErr w:type="spellEnd"/>
      <w:r w:rsidRPr="00F2696C">
        <w:rPr>
          <w:b/>
          <w:bCs/>
          <w:lang w:val="en-US"/>
        </w:rPr>
        <w:t xml:space="preserve"> (Unconditional</w:t>
      </w:r>
      <w:del w:id="59" w:author="VEZZOLI Stefano" w:date="2025-07-09T19:06:00Z">
        <w:r w:rsidRPr="00F2696C" w:rsidDel="000A0257">
          <w:rPr>
            <w:b/>
            <w:bCs/>
            <w:lang w:val="en-US"/>
          </w:rPr>
          <w:delText>/Assurance</w:delText>
        </w:r>
      </w:del>
      <w:ins w:id="60" w:author="VEZZOLI Stefano" w:date="2025-07-09T19:06:00Z">
        <w:r w:rsidR="000A0257">
          <w:rPr>
            <w:b/>
            <w:bCs/>
            <w:lang w:val="en-US"/>
          </w:rPr>
          <w:t xml:space="preserve"> probability</w:t>
        </w:r>
      </w:ins>
      <w:r w:rsidRPr="00F2696C">
        <w:rPr>
          <w:b/>
          <w:bCs/>
          <w:lang w:val="en-US"/>
        </w:rPr>
        <w:t>)</w:t>
      </w:r>
      <w:r w:rsidR="000808E2">
        <w:rPr>
          <w:b/>
          <w:bCs/>
          <w:lang w:val="en-US"/>
        </w:rPr>
        <w:t>:</w:t>
      </w:r>
      <w:r w:rsidRPr="00F2696C">
        <w:rPr>
          <w:lang w:val="en-US"/>
        </w:rPr>
        <w:t xml:space="preserve"> To explain </w:t>
      </w:r>
      <w:del w:id="61" w:author="VEZZOLI Stefano" w:date="2025-07-09T19:08:00Z">
        <w:r w:rsidRPr="00F2696C" w:rsidDel="00906104">
          <w:rPr>
            <w:lang w:val="en-US"/>
          </w:rPr>
          <w:delText xml:space="preserve">this </w:delText>
        </w:r>
      </w:del>
      <w:proofErr w:type="spellStart"/>
      <w:ins w:id="62" w:author="VEZZOLI Stefano" w:date="2025-07-09T19:08:00Z">
        <w:r w:rsidR="00906104">
          <w:rPr>
            <w:lang w:val="en-US"/>
          </w:rPr>
          <w:t>PoS</w:t>
        </w:r>
        <w:proofErr w:type="spellEnd"/>
        <w:r w:rsidR="00906104" w:rsidRPr="00F2696C">
          <w:rPr>
            <w:lang w:val="en-US"/>
          </w:rPr>
          <w:t xml:space="preserve"> </w:t>
        </w:r>
      </w:ins>
      <w:r w:rsidRPr="00F2696C">
        <w:rPr>
          <w:lang w:val="en-US"/>
        </w:rPr>
        <w:t xml:space="preserve">simply, </w:t>
      </w:r>
      <w:del w:id="63" w:author="VEZZOLI Stefano" w:date="2025-07-09T19:08:00Z">
        <w:r w:rsidRPr="00F2696C" w:rsidDel="004E1D6D">
          <w:rPr>
            <w:lang w:val="en-US"/>
          </w:rPr>
          <w:delText xml:space="preserve">it can be helpful to </w:delText>
        </w:r>
      </w:del>
      <w:r w:rsidRPr="00F2696C">
        <w:rPr>
          <w:lang w:val="en-US"/>
        </w:rPr>
        <w:t xml:space="preserve">encourage </w:t>
      </w:r>
      <w:ins w:id="64" w:author="VEZZOLI Stefano" w:date="2025-07-09T19:08:00Z">
        <w:r w:rsidR="004E1D6D">
          <w:rPr>
            <w:lang w:val="en-US"/>
          </w:rPr>
          <w:t>non-</w:t>
        </w:r>
      </w:ins>
      <w:r w:rsidRPr="00F2696C">
        <w:rPr>
          <w:lang w:val="en-US"/>
        </w:rPr>
        <w:t xml:space="preserve">statisticians to think </w:t>
      </w:r>
      <w:del w:id="65" w:author="VEZZOLI Stefano" w:date="2025-07-09T19:08:00Z">
        <w:r w:rsidRPr="00F2696C" w:rsidDel="002F5613">
          <w:rPr>
            <w:lang w:val="en-US"/>
          </w:rPr>
          <w:delText>about PoS</w:delText>
        </w:r>
      </w:del>
      <w:ins w:id="66" w:author="VEZZOLI Stefano" w:date="2025-07-09T19:08:00Z">
        <w:r w:rsidR="002F5613">
          <w:rPr>
            <w:lang w:val="en-US"/>
          </w:rPr>
          <w:t>of it</w:t>
        </w:r>
      </w:ins>
      <w:r w:rsidRPr="00F2696C">
        <w:rPr>
          <w:lang w:val="en-US"/>
        </w:rPr>
        <w:t xml:space="preserve"> as a kind of "average power," where the average is taken across each possible true effect size</w:t>
      </w:r>
      <w:ins w:id="67" w:author="VEZZOLI Stefano" w:date="2025-07-09T19:10:00Z">
        <w:r w:rsidR="007527FD">
          <w:rPr>
            <w:lang w:val="en-US"/>
          </w:rPr>
          <w:t xml:space="preserve">. </w:t>
        </w:r>
        <w:r w:rsidR="007527FD" w:rsidRPr="007527FD">
          <w:t>Each effect size is weighted by a probability reflecting our belief in its likelihood, based on existing data or expert inpu</w:t>
        </w:r>
        <w:r w:rsidR="007527FD">
          <w:t>t</w:t>
        </w:r>
      </w:ins>
      <w:ins w:id="68" w:author="VEZZOLI Stefano" w:date="2025-07-09T19:11:00Z">
        <w:r w:rsidR="00F90412">
          <w:t xml:space="preserve">. </w:t>
        </w:r>
        <w:r w:rsidR="00F90412" w:rsidRPr="00F90412">
          <w:t>This results in a more realistic and robust estimate of the likelihood of success.</w:t>
        </w:r>
      </w:ins>
      <w:del w:id="69" w:author="VEZZOLI Stefano" w:date="2025-07-09T19:11:00Z">
        <w:r w:rsidRPr="00F2696C" w:rsidDel="00F90412">
          <w:rPr>
            <w:lang w:val="en-US"/>
          </w:rPr>
          <w:delText>, weighted by our degree of belief (probability) assigned to that effect size based on prior evidence</w:delText>
        </w:r>
        <w:r w:rsidR="00FA1F06" w:rsidDel="00F90412">
          <w:rPr>
            <w:lang w:val="en-US"/>
          </w:rPr>
          <w:delText xml:space="preserve">, </w:delText>
        </w:r>
        <w:r w:rsidR="00FA1F06" w:rsidRPr="00FA1F06" w:rsidDel="00F90412">
          <w:delText>giving a more robust estimate of our likelihood of success.</w:delText>
        </w:r>
      </w:del>
      <w:del w:id="70" w:author="Kimberley Hacquoil" w:date="2025-07-07T17:40:00Z">
        <w:r w:rsidRPr="00F2696C" w:rsidDel="002233D2">
          <w:rPr>
            <w:lang w:val="en-US"/>
          </w:rPr>
          <w:delText xml:space="preserve">. </w:delText>
        </w:r>
      </w:del>
      <w:commentRangeEnd w:id="55"/>
      <w:r w:rsidR="00F87769">
        <w:rPr>
          <w:rStyle w:val="CommentReference"/>
          <w:sz w:val="22"/>
          <w:szCs w:val="22"/>
          <w:lang w:val="en-US"/>
        </w:rPr>
        <w:commentReference w:id="55"/>
      </w:r>
      <w:commentRangeEnd w:id="56"/>
      <w:r w:rsidR="00CB0D69">
        <w:rPr>
          <w:rStyle w:val="CommentReference"/>
          <w:sz w:val="22"/>
          <w:szCs w:val="22"/>
          <w:lang w:val="en-US"/>
        </w:rPr>
        <w:commentReference w:id="56"/>
      </w:r>
      <w:commentRangeEnd w:id="57"/>
      <w:r w:rsidR="00BE2992">
        <w:rPr>
          <w:rStyle w:val="CommentReference"/>
        </w:rPr>
        <w:commentReference w:id="57"/>
      </w:r>
    </w:p>
    <w:p w14:paraId="5CC208CF" w14:textId="77777777" w:rsidR="00416105" w:rsidDel="003A6F90" w:rsidRDefault="00416105" w:rsidP="00F2696C">
      <w:pPr>
        <w:rPr>
          <w:del w:id="71" w:author="VEZZOLI Stefano" w:date="2025-07-09T19:15:00Z"/>
          <w:lang w:val="en-US"/>
        </w:rPr>
      </w:pPr>
    </w:p>
    <w:p w14:paraId="210C51D0" w14:textId="77777777" w:rsidR="003A6F90" w:rsidRDefault="003A6F90" w:rsidP="00F2696C">
      <w:pPr>
        <w:rPr>
          <w:ins w:id="72" w:author="VEZZOLI Stefano" w:date="2025-08-05T10:42:00Z"/>
          <w:lang w:val="en-US"/>
        </w:rPr>
      </w:pPr>
    </w:p>
    <w:p w14:paraId="2FAA22BD" w14:textId="07020AA4" w:rsidR="003A6F90" w:rsidRDefault="007A5736" w:rsidP="00F2696C">
      <w:pPr>
        <w:rPr>
          <w:ins w:id="73" w:author="VEZZOLI Stefano" w:date="2025-08-05T10:54:00Z"/>
          <w:lang w:val="en-US"/>
        </w:rPr>
      </w:pPr>
      <w:ins w:id="74" w:author="VEZZOLI Stefano" w:date="2025-08-05T10:54:00Z">
        <w:r w:rsidRPr="007A5736">
          <w:rPr>
            <w:lang w:val="en-US"/>
          </w:rPr>
          <w:t xml:space="preserve">To illustrate the concept of </w:t>
        </w:r>
        <w:proofErr w:type="spellStart"/>
        <w:r w:rsidRPr="007A5736">
          <w:rPr>
            <w:lang w:val="en-US"/>
          </w:rPr>
          <w:t>PoS</w:t>
        </w:r>
        <w:proofErr w:type="spellEnd"/>
        <w:r w:rsidRPr="007A5736">
          <w:rPr>
            <w:lang w:val="en-US"/>
          </w:rPr>
          <w:t xml:space="preserve"> as average power, a simplified example may be built by considering only a few discrete values of the potential true effect size, instead of the entire range. Each effect size is assigned a probability based on prior knowledge, ensuring the total sums to 1. </w:t>
        </w:r>
        <w:proofErr w:type="spellStart"/>
        <w:r w:rsidRPr="007A5736">
          <w:rPr>
            <w:lang w:val="en-US"/>
          </w:rPr>
          <w:t>PoS</w:t>
        </w:r>
        <w:proofErr w:type="spellEnd"/>
        <w:r w:rsidRPr="007A5736">
          <w:rPr>
            <w:lang w:val="en-US"/>
          </w:rPr>
          <w:t xml:space="preserve"> is then calculated as a weighted average of power, using the prior probabilities as weights.</w:t>
        </w:r>
      </w:ins>
      <w:ins w:id="75" w:author="VEZZOLI Stefano" w:date="2025-08-05T11:43:00Z">
        <w:r w:rsidR="00AD12CA">
          <w:rPr>
            <w:lang w:val="en-US"/>
          </w:rPr>
          <w:t xml:space="preserve"> </w:t>
        </w:r>
      </w:ins>
      <w:ins w:id="76" w:author="VEZZOLI Stefano" w:date="2025-08-05T11:48:00Z">
        <w:r w:rsidR="00F32877" w:rsidRPr="00F32877">
          <w:rPr>
            <w:lang w:val="en-US"/>
          </w:rPr>
          <w:t xml:space="preserve">By suitably choosing discrete values for the true effect size, the </w:t>
        </w:r>
        <w:proofErr w:type="spellStart"/>
        <w:r w:rsidR="00F32877" w:rsidRPr="00F32877">
          <w:rPr>
            <w:lang w:val="en-US"/>
          </w:rPr>
          <w:t>PoS</w:t>
        </w:r>
        <w:proofErr w:type="spellEnd"/>
        <w:r w:rsidR="00F32877" w:rsidRPr="00F32877">
          <w:rPr>
            <w:lang w:val="en-US"/>
          </w:rPr>
          <w:t xml:space="preserve"> calculated using this simplified method can often closely </w:t>
        </w:r>
        <w:commentRangeStart w:id="77"/>
        <w:r w:rsidR="00F32877" w:rsidRPr="00F32877">
          <w:rPr>
            <w:lang w:val="en-US"/>
          </w:rPr>
          <w:t>approximate the value obtained by integrating the power function over the prior distribution.</w:t>
        </w:r>
      </w:ins>
      <w:commentRangeEnd w:id="77"/>
      <w:r w:rsidR="00E81D21">
        <w:rPr>
          <w:rStyle w:val="CommentReference"/>
        </w:rPr>
        <w:commentReference w:id="77"/>
      </w:r>
    </w:p>
    <w:p w14:paraId="76BC6F68" w14:textId="77777777" w:rsidR="007A5736" w:rsidRDefault="007A5736" w:rsidP="00F2696C">
      <w:pPr>
        <w:rPr>
          <w:ins w:id="78" w:author="VEZZOLI Stefano" w:date="2025-08-05T11:10:00Z"/>
          <w:lang w:val="en-US"/>
        </w:rPr>
      </w:pPr>
    </w:p>
    <w:tbl>
      <w:tblPr>
        <w:tblStyle w:val="TableGrid"/>
        <w:tblW w:w="0" w:type="auto"/>
        <w:jc w:val="center"/>
        <w:tblLook w:val="04A0" w:firstRow="1" w:lastRow="0" w:firstColumn="1" w:lastColumn="0" w:noHBand="0" w:noVBand="1"/>
        <w:tblPrChange w:id="79" w:author="VEZZOLI Stefano" w:date="2025-08-05T11:42:00Z">
          <w:tblPr>
            <w:tblStyle w:val="TableGrid"/>
            <w:tblW w:w="0" w:type="auto"/>
            <w:tblLook w:val="04A0" w:firstRow="1" w:lastRow="0" w:firstColumn="1" w:lastColumn="0" w:noHBand="0" w:noVBand="1"/>
          </w:tblPr>
        </w:tblPrChange>
      </w:tblPr>
      <w:tblGrid>
        <w:gridCol w:w="2833"/>
        <w:gridCol w:w="2833"/>
        <w:gridCol w:w="2834"/>
        <w:tblGridChange w:id="80">
          <w:tblGrid>
            <w:gridCol w:w="2833"/>
            <w:gridCol w:w="283"/>
            <w:gridCol w:w="2550"/>
            <w:gridCol w:w="567"/>
            <w:gridCol w:w="2267"/>
            <w:gridCol w:w="850"/>
          </w:tblGrid>
        </w:tblGridChange>
      </w:tblGrid>
      <w:tr w:rsidR="00643F65" w14:paraId="6C5B1B28" w14:textId="77777777" w:rsidTr="005D0193">
        <w:trPr>
          <w:jc w:val="center"/>
          <w:ins w:id="81" w:author="VEZZOLI Stefano" w:date="2025-08-05T11:10:00Z"/>
        </w:trPr>
        <w:tc>
          <w:tcPr>
            <w:tcW w:w="2833" w:type="dxa"/>
            <w:tcBorders>
              <w:bottom w:val="single" w:sz="12" w:space="0" w:color="auto"/>
            </w:tcBorders>
            <w:tcPrChange w:id="82" w:author="VEZZOLI Stefano" w:date="2025-08-05T11:42:00Z">
              <w:tcPr>
                <w:tcW w:w="3116" w:type="dxa"/>
                <w:gridSpan w:val="2"/>
              </w:tcPr>
            </w:tcPrChange>
          </w:tcPr>
          <w:p w14:paraId="196F7145" w14:textId="44123828" w:rsidR="00643F65" w:rsidRPr="00AE687D" w:rsidRDefault="00643F65">
            <w:pPr>
              <w:spacing w:before="60" w:after="60"/>
              <w:jc w:val="center"/>
              <w:rPr>
                <w:ins w:id="83" w:author="VEZZOLI Stefano" w:date="2025-08-05T11:10:00Z"/>
                <w:b/>
                <w:bCs/>
                <w:lang w:val="en-US"/>
                <w:rPrChange w:id="84" w:author="VEZZOLI Stefano" w:date="2025-08-05T11:13:00Z">
                  <w:rPr>
                    <w:ins w:id="85" w:author="VEZZOLI Stefano" w:date="2025-08-05T11:10:00Z"/>
                    <w:lang w:val="en-US"/>
                  </w:rPr>
                </w:rPrChange>
              </w:rPr>
              <w:pPrChange w:id="86" w:author="VEZZOLI Stefano" w:date="2025-08-05T11:13:00Z">
                <w:pPr/>
              </w:pPrChange>
            </w:pPr>
            <w:ins w:id="87" w:author="VEZZOLI Stefano" w:date="2025-08-05T11:10:00Z">
              <w:r w:rsidRPr="00AE687D">
                <w:rPr>
                  <w:b/>
                  <w:bCs/>
                  <w:lang w:val="en-US"/>
                  <w:rPrChange w:id="88" w:author="VEZZOLI Stefano" w:date="2025-08-05T11:13:00Z">
                    <w:rPr>
                      <w:lang w:val="en-US"/>
                    </w:rPr>
                  </w:rPrChange>
                </w:rPr>
                <w:t>True treatment effect</w:t>
              </w:r>
            </w:ins>
          </w:p>
        </w:tc>
        <w:tc>
          <w:tcPr>
            <w:tcW w:w="2833" w:type="dxa"/>
            <w:tcBorders>
              <w:bottom w:val="single" w:sz="12" w:space="0" w:color="auto"/>
            </w:tcBorders>
            <w:tcPrChange w:id="89" w:author="VEZZOLI Stefano" w:date="2025-08-05T11:42:00Z">
              <w:tcPr>
                <w:tcW w:w="3117" w:type="dxa"/>
                <w:gridSpan w:val="2"/>
              </w:tcPr>
            </w:tcPrChange>
          </w:tcPr>
          <w:p w14:paraId="63592733" w14:textId="7432ACC3" w:rsidR="00643F65" w:rsidRPr="00AE687D" w:rsidRDefault="00643F65">
            <w:pPr>
              <w:spacing w:before="60" w:after="60"/>
              <w:jc w:val="center"/>
              <w:rPr>
                <w:ins w:id="90" w:author="VEZZOLI Stefano" w:date="2025-08-05T11:10:00Z"/>
                <w:b/>
                <w:bCs/>
                <w:lang w:val="en-US"/>
                <w:rPrChange w:id="91" w:author="VEZZOLI Stefano" w:date="2025-08-05T11:13:00Z">
                  <w:rPr>
                    <w:ins w:id="92" w:author="VEZZOLI Stefano" w:date="2025-08-05T11:10:00Z"/>
                    <w:lang w:val="en-US"/>
                  </w:rPr>
                </w:rPrChange>
              </w:rPr>
              <w:pPrChange w:id="93" w:author="VEZZOLI Stefano" w:date="2025-08-05T11:13:00Z">
                <w:pPr/>
              </w:pPrChange>
            </w:pPr>
            <w:ins w:id="94" w:author="VEZZOLI Stefano" w:date="2025-08-05T11:10:00Z">
              <w:r w:rsidRPr="00AE687D">
                <w:rPr>
                  <w:b/>
                  <w:bCs/>
                  <w:lang w:val="en-US"/>
                  <w:rPrChange w:id="95" w:author="VEZZOLI Stefano" w:date="2025-08-05T11:13:00Z">
                    <w:rPr>
                      <w:lang w:val="en-US"/>
                    </w:rPr>
                  </w:rPrChange>
                </w:rPr>
                <w:t>P</w:t>
              </w:r>
            </w:ins>
            <w:ins w:id="96" w:author="VEZZOLI Stefano" w:date="2025-08-05T11:11:00Z">
              <w:r w:rsidRPr="00AE687D">
                <w:rPr>
                  <w:b/>
                  <w:bCs/>
                  <w:lang w:val="en-US"/>
                  <w:rPrChange w:id="97" w:author="VEZZOLI Stefano" w:date="2025-08-05T11:13:00Z">
                    <w:rPr>
                      <w:lang w:val="en-US"/>
                    </w:rPr>
                  </w:rPrChange>
                </w:rPr>
                <w:t>rior probability</w:t>
              </w:r>
            </w:ins>
          </w:p>
        </w:tc>
        <w:tc>
          <w:tcPr>
            <w:tcW w:w="2834" w:type="dxa"/>
            <w:tcBorders>
              <w:bottom w:val="single" w:sz="12" w:space="0" w:color="auto"/>
            </w:tcBorders>
            <w:tcPrChange w:id="98" w:author="VEZZOLI Stefano" w:date="2025-08-05T11:42:00Z">
              <w:tcPr>
                <w:tcW w:w="3117" w:type="dxa"/>
                <w:gridSpan w:val="2"/>
              </w:tcPr>
            </w:tcPrChange>
          </w:tcPr>
          <w:p w14:paraId="6E41C623" w14:textId="31AA1145" w:rsidR="00643F65" w:rsidRPr="00AE687D" w:rsidRDefault="00643F65">
            <w:pPr>
              <w:spacing w:before="60" w:after="60"/>
              <w:jc w:val="center"/>
              <w:rPr>
                <w:ins w:id="99" w:author="VEZZOLI Stefano" w:date="2025-08-05T11:10:00Z"/>
                <w:b/>
                <w:bCs/>
                <w:lang w:val="en-US"/>
                <w:rPrChange w:id="100" w:author="VEZZOLI Stefano" w:date="2025-08-05T11:13:00Z">
                  <w:rPr>
                    <w:ins w:id="101" w:author="VEZZOLI Stefano" w:date="2025-08-05T11:10:00Z"/>
                    <w:lang w:val="en-US"/>
                  </w:rPr>
                </w:rPrChange>
              </w:rPr>
              <w:pPrChange w:id="102" w:author="VEZZOLI Stefano" w:date="2025-08-05T11:13:00Z">
                <w:pPr/>
              </w:pPrChange>
            </w:pPr>
            <w:ins w:id="103" w:author="VEZZOLI Stefano" w:date="2025-08-05T11:11:00Z">
              <w:r w:rsidRPr="00AE687D">
                <w:rPr>
                  <w:b/>
                  <w:bCs/>
                  <w:lang w:val="en-US"/>
                  <w:rPrChange w:id="104" w:author="VEZZOLI Stefano" w:date="2025-08-05T11:13:00Z">
                    <w:rPr>
                      <w:lang w:val="en-US"/>
                    </w:rPr>
                  </w:rPrChange>
                </w:rPr>
                <w:t>Power</w:t>
              </w:r>
            </w:ins>
          </w:p>
        </w:tc>
      </w:tr>
      <w:tr w:rsidR="00643F65" w14:paraId="32B10F45" w14:textId="77777777" w:rsidTr="005D0193">
        <w:trPr>
          <w:jc w:val="center"/>
          <w:ins w:id="105" w:author="VEZZOLI Stefano" w:date="2025-08-05T11:10:00Z"/>
        </w:trPr>
        <w:tc>
          <w:tcPr>
            <w:tcW w:w="2833" w:type="dxa"/>
            <w:tcBorders>
              <w:top w:val="single" w:sz="12" w:space="0" w:color="auto"/>
            </w:tcBorders>
            <w:tcPrChange w:id="106" w:author="VEZZOLI Stefano" w:date="2025-08-05T11:42:00Z">
              <w:tcPr>
                <w:tcW w:w="3116" w:type="dxa"/>
                <w:gridSpan w:val="2"/>
              </w:tcPr>
            </w:tcPrChange>
          </w:tcPr>
          <w:p w14:paraId="7E2DC3D7" w14:textId="12B3A9F4" w:rsidR="00643F65" w:rsidRDefault="00643F65">
            <w:pPr>
              <w:spacing w:before="60" w:after="60"/>
              <w:jc w:val="center"/>
              <w:rPr>
                <w:ins w:id="107" w:author="VEZZOLI Stefano" w:date="2025-08-05T11:10:00Z"/>
                <w:lang w:val="en-US"/>
              </w:rPr>
              <w:pPrChange w:id="108" w:author="VEZZOLI Stefano" w:date="2025-08-05T11:13:00Z">
                <w:pPr/>
              </w:pPrChange>
            </w:pPr>
            <w:ins w:id="109" w:author="VEZZOLI Stefano" w:date="2025-08-05T11:10:00Z">
              <w:r>
                <w:rPr>
                  <w:lang w:val="en-US"/>
                </w:rPr>
                <w:t>-1</w:t>
              </w:r>
            </w:ins>
          </w:p>
        </w:tc>
        <w:tc>
          <w:tcPr>
            <w:tcW w:w="2833" w:type="dxa"/>
            <w:tcBorders>
              <w:top w:val="single" w:sz="12" w:space="0" w:color="auto"/>
            </w:tcBorders>
            <w:tcPrChange w:id="110" w:author="VEZZOLI Stefano" w:date="2025-08-05T11:42:00Z">
              <w:tcPr>
                <w:tcW w:w="3117" w:type="dxa"/>
                <w:gridSpan w:val="2"/>
              </w:tcPr>
            </w:tcPrChange>
          </w:tcPr>
          <w:p w14:paraId="3CBF081D" w14:textId="7CE60A1E" w:rsidR="00643F65" w:rsidRDefault="00D20E60">
            <w:pPr>
              <w:spacing w:before="60" w:after="60"/>
              <w:jc w:val="center"/>
              <w:rPr>
                <w:ins w:id="111" w:author="VEZZOLI Stefano" w:date="2025-08-05T11:10:00Z"/>
                <w:lang w:val="en-US"/>
              </w:rPr>
              <w:pPrChange w:id="112" w:author="VEZZOLI Stefano" w:date="2025-08-05T11:13:00Z">
                <w:pPr/>
              </w:pPrChange>
            </w:pPr>
            <w:ins w:id="113" w:author="VEZZOLI Stefano" w:date="2025-08-05T11:11:00Z">
              <w:r>
                <w:rPr>
                  <w:lang w:val="en-US"/>
                </w:rPr>
                <w:t>5%</w:t>
              </w:r>
            </w:ins>
          </w:p>
        </w:tc>
        <w:tc>
          <w:tcPr>
            <w:tcW w:w="2834" w:type="dxa"/>
            <w:tcBorders>
              <w:top w:val="single" w:sz="12" w:space="0" w:color="auto"/>
            </w:tcBorders>
            <w:tcPrChange w:id="114" w:author="VEZZOLI Stefano" w:date="2025-08-05T11:42:00Z">
              <w:tcPr>
                <w:tcW w:w="3117" w:type="dxa"/>
                <w:gridSpan w:val="2"/>
              </w:tcPr>
            </w:tcPrChange>
          </w:tcPr>
          <w:p w14:paraId="07A727DD" w14:textId="294268A0" w:rsidR="00643F65" w:rsidRDefault="000B3526">
            <w:pPr>
              <w:spacing w:before="60" w:after="60"/>
              <w:jc w:val="center"/>
              <w:rPr>
                <w:ins w:id="115" w:author="VEZZOLI Stefano" w:date="2025-08-05T11:10:00Z"/>
                <w:lang w:val="en-US"/>
              </w:rPr>
              <w:pPrChange w:id="116" w:author="VEZZOLI Stefano" w:date="2025-08-05T11:13:00Z">
                <w:pPr/>
              </w:pPrChange>
            </w:pPr>
            <w:ins w:id="117" w:author="VEZZOLI Stefano" w:date="2025-08-05T11:36:00Z">
              <w:r>
                <w:rPr>
                  <w:lang w:val="en-US"/>
                </w:rPr>
                <w:t>~</w:t>
              </w:r>
            </w:ins>
            <w:ins w:id="118" w:author="VEZZOLI Stefano" w:date="2025-08-05T11:35:00Z">
              <w:r>
                <w:rPr>
                  <w:lang w:val="en-US"/>
                </w:rPr>
                <w:t>0</w:t>
              </w:r>
            </w:ins>
            <w:ins w:id="119" w:author="VEZZOLI Stefano" w:date="2025-08-05T11:13:00Z">
              <w:r w:rsidR="00AE687D">
                <w:rPr>
                  <w:lang w:val="en-US"/>
                </w:rPr>
                <w:t>%</w:t>
              </w:r>
            </w:ins>
          </w:p>
        </w:tc>
      </w:tr>
      <w:tr w:rsidR="00643F65" w14:paraId="5F94EB0A" w14:textId="77777777" w:rsidTr="005D0193">
        <w:trPr>
          <w:jc w:val="center"/>
          <w:ins w:id="120" w:author="VEZZOLI Stefano" w:date="2025-08-05T11:10:00Z"/>
        </w:trPr>
        <w:tc>
          <w:tcPr>
            <w:tcW w:w="2833" w:type="dxa"/>
            <w:tcPrChange w:id="121" w:author="VEZZOLI Stefano" w:date="2025-08-05T11:42:00Z">
              <w:tcPr>
                <w:tcW w:w="3116" w:type="dxa"/>
                <w:gridSpan w:val="2"/>
              </w:tcPr>
            </w:tcPrChange>
          </w:tcPr>
          <w:p w14:paraId="4DA39691" w14:textId="20108A06" w:rsidR="00643F65" w:rsidRDefault="00643F65">
            <w:pPr>
              <w:spacing w:before="60" w:after="60"/>
              <w:jc w:val="center"/>
              <w:rPr>
                <w:ins w:id="122" w:author="VEZZOLI Stefano" w:date="2025-08-05T11:10:00Z"/>
                <w:lang w:val="en-US"/>
              </w:rPr>
              <w:pPrChange w:id="123" w:author="VEZZOLI Stefano" w:date="2025-08-05T11:13:00Z">
                <w:pPr/>
              </w:pPrChange>
            </w:pPr>
            <w:ins w:id="124" w:author="VEZZOLI Stefano" w:date="2025-08-05T11:10:00Z">
              <w:r>
                <w:rPr>
                  <w:lang w:val="en-US"/>
                </w:rPr>
                <w:t>0</w:t>
              </w:r>
            </w:ins>
          </w:p>
        </w:tc>
        <w:tc>
          <w:tcPr>
            <w:tcW w:w="2833" w:type="dxa"/>
            <w:tcPrChange w:id="125" w:author="VEZZOLI Stefano" w:date="2025-08-05T11:42:00Z">
              <w:tcPr>
                <w:tcW w:w="3117" w:type="dxa"/>
                <w:gridSpan w:val="2"/>
              </w:tcPr>
            </w:tcPrChange>
          </w:tcPr>
          <w:p w14:paraId="17D423FA" w14:textId="2250BD50" w:rsidR="00643F65" w:rsidRDefault="00D20E60">
            <w:pPr>
              <w:spacing w:before="60" w:after="60"/>
              <w:jc w:val="center"/>
              <w:rPr>
                <w:ins w:id="126" w:author="VEZZOLI Stefano" w:date="2025-08-05T11:10:00Z"/>
                <w:lang w:val="en-US"/>
              </w:rPr>
              <w:pPrChange w:id="127" w:author="VEZZOLI Stefano" w:date="2025-08-05T11:13:00Z">
                <w:pPr/>
              </w:pPrChange>
            </w:pPr>
            <w:ins w:id="128" w:author="VEZZOLI Stefano" w:date="2025-08-05T11:12:00Z">
              <w:r>
                <w:rPr>
                  <w:lang w:val="en-US"/>
                </w:rPr>
                <w:t>1</w:t>
              </w:r>
            </w:ins>
            <w:ins w:id="129" w:author="VEZZOLI Stefano" w:date="2025-08-05T11:41:00Z">
              <w:r w:rsidR="00BC408F">
                <w:rPr>
                  <w:lang w:val="en-US"/>
                </w:rPr>
                <w:t>0</w:t>
              </w:r>
            </w:ins>
            <w:ins w:id="130" w:author="VEZZOLI Stefano" w:date="2025-08-05T11:12:00Z">
              <w:r>
                <w:rPr>
                  <w:lang w:val="en-US"/>
                </w:rPr>
                <w:t>%</w:t>
              </w:r>
            </w:ins>
          </w:p>
        </w:tc>
        <w:tc>
          <w:tcPr>
            <w:tcW w:w="2834" w:type="dxa"/>
            <w:tcPrChange w:id="131" w:author="VEZZOLI Stefano" w:date="2025-08-05T11:42:00Z">
              <w:tcPr>
                <w:tcW w:w="3117" w:type="dxa"/>
                <w:gridSpan w:val="2"/>
              </w:tcPr>
            </w:tcPrChange>
          </w:tcPr>
          <w:p w14:paraId="4074E57E" w14:textId="7E028DE5" w:rsidR="00643F65" w:rsidRDefault="000B3526">
            <w:pPr>
              <w:spacing w:before="60" w:after="60"/>
              <w:jc w:val="center"/>
              <w:rPr>
                <w:ins w:id="132" w:author="VEZZOLI Stefano" w:date="2025-08-05T11:10:00Z"/>
                <w:lang w:val="en-US"/>
              </w:rPr>
              <w:pPrChange w:id="133" w:author="VEZZOLI Stefano" w:date="2025-08-05T11:13:00Z">
                <w:pPr/>
              </w:pPrChange>
            </w:pPr>
            <w:ins w:id="134" w:author="VEZZOLI Stefano" w:date="2025-08-05T11:36:00Z">
              <w:r>
                <w:rPr>
                  <w:lang w:val="en-US"/>
                </w:rPr>
                <w:t>2.5</w:t>
              </w:r>
            </w:ins>
            <w:ins w:id="135" w:author="VEZZOLI Stefano" w:date="2025-08-05T11:13:00Z">
              <w:r w:rsidR="00AE687D">
                <w:rPr>
                  <w:lang w:val="en-US"/>
                </w:rPr>
                <w:t>%</w:t>
              </w:r>
            </w:ins>
          </w:p>
        </w:tc>
      </w:tr>
      <w:tr w:rsidR="00643F65" w14:paraId="230AFB20" w14:textId="77777777" w:rsidTr="005D0193">
        <w:trPr>
          <w:jc w:val="center"/>
          <w:ins w:id="136" w:author="VEZZOLI Stefano" w:date="2025-08-05T11:10:00Z"/>
        </w:trPr>
        <w:tc>
          <w:tcPr>
            <w:tcW w:w="2833" w:type="dxa"/>
            <w:tcPrChange w:id="137" w:author="VEZZOLI Stefano" w:date="2025-08-05T11:42:00Z">
              <w:tcPr>
                <w:tcW w:w="3116" w:type="dxa"/>
                <w:gridSpan w:val="2"/>
              </w:tcPr>
            </w:tcPrChange>
          </w:tcPr>
          <w:p w14:paraId="6F09B76C" w14:textId="416BADEC" w:rsidR="00643F65" w:rsidRDefault="00643F65">
            <w:pPr>
              <w:spacing w:before="60" w:after="60"/>
              <w:jc w:val="center"/>
              <w:rPr>
                <w:ins w:id="138" w:author="VEZZOLI Stefano" w:date="2025-08-05T11:10:00Z"/>
                <w:lang w:val="en-US"/>
              </w:rPr>
              <w:pPrChange w:id="139" w:author="VEZZOLI Stefano" w:date="2025-08-05T11:13:00Z">
                <w:pPr/>
              </w:pPrChange>
            </w:pPr>
            <w:ins w:id="140" w:author="VEZZOLI Stefano" w:date="2025-08-05T11:10:00Z">
              <w:r>
                <w:rPr>
                  <w:lang w:val="en-US"/>
                </w:rPr>
                <w:t>1</w:t>
              </w:r>
            </w:ins>
          </w:p>
        </w:tc>
        <w:tc>
          <w:tcPr>
            <w:tcW w:w="2833" w:type="dxa"/>
            <w:tcPrChange w:id="141" w:author="VEZZOLI Stefano" w:date="2025-08-05T11:42:00Z">
              <w:tcPr>
                <w:tcW w:w="3117" w:type="dxa"/>
                <w:gridSpan w:val="2"/>
              </w:tcPr>
            </w:tcPrChange>
          </w:tcPr>
          <w:p w14:paraId="62CE8D70" w14:textId="519D03FE" w:rsidR="00643F65" w:rsidRDefault="00D20E60">
            <w:pPr>
              <w:spacing w:before="60" w:after="60"/>
              <w:jc w:val="center"/>
              <w:rPr>
                <w:ins w:id="142" w:author="VEZZOLI Stefano" w:date="2025-08-05T11:10:00Z"/>
                <w:lang w:val="en-US"/>
              </w:rPr>
              <w:pPrChange w:id="143" w:author="VEZZOLI Stefano" w:date="2025-08-05T11:13:00Z">
                <w:pPr/>
              </w:pPrChange>
            </w:pPr>
            <w:ins w:id="144" w:author="VEZZOLI Stefano" w:date="2025-08-05T11:12:00Z">
              <w:r>
                <w:rPr>
                  <w:lang w:val="en-US"/>
                </w:rPr>
                <w:t>2</w:t>
              </w:r>
              <w:r w:rsidR="00AE687D">
                <w:rPr>
                  <w:lang w:val="en-US"/>
                </w:rPr>
                <w:t>5</w:t>
              </w:r>
              <w:r>
                <w:rPr>
                  <w:lang w:val="en-US"/>
                </w:rPr>
                <w:t>%</w:t>
              </w:r>
            </w:ins>
          </w:p>
        </w:tc>
        <w:tc>
          <w:tcPr>
            <w:tcW w:w="2834" w:type="dxa"/>
            <w:tcPrChange w:id="145" w:author="VEZZOLI Stefano" w:date="2025-08-05T11:42:00Z">
              <w:tcPr>
                <w:tcW w:w="3117" w:type="dxa"/>
                <w:gridSpan w:val="2"/>
              </w:tcPr>
            </w:tcPrChange>
          </w:tcPr>
          <w:p w14:paraId="2914EE69" w14:textId="40A9163C" w:rsidR="00643F65" w:rsidRDefault="00763F5D">
            <w:pPr>
              <w:spacing w:before="60" w:after="60"/>
              <w:jc w:val="center"/>
              <w:rPr>
                <w:ins w:id="146" w:author="VEZZOLI Stefano" w:date="2025-08-05T11:10:00Z"/>
                <w:lang w:val="en-US"/>
              </w:rPr>
              <w:pPrChange w:id="147" w:author="VEZZOLI Stefano" w:date="2025-08-05T11:13:00Z">
                <w:pPr/>
              </w:pPrChange>
            </w:pPr>
            <w:ins w:id="148" w:author="VEZZOLI Stefano" w:date="2025-08-05T11:36:00Z">
              <w:r>
                <w:rPr>
                  <w:lang w:val="en-US"/>
                </w:rPr>
                <w:t>28.8</w:t>
              </w:r>
            </w:ins>
            <w:ins w:id="149" w:author="VEZZOLI Stefano" w:date="2025-08-05T11:13:00Z">
              <w:r w:rsidR="00AE687D">
                <w:rPr>
                  <w:lang w:val="en-US"/>
                </w:rPr>
                <w:t>%</w:t>
              </w:r>
            </w:ins>
          </w:p>
        </w:tc>
      </w:tr>
      <w:tr w:rsidR="00643F65" w14:paraId="784E317B" w14:textId="77777777" w:rsidTr="005D0193">
        <w:trPr>
          <w:jc w:val="center"/>
          <w:ins w:id="150" w:author="VEZZOLI Stefano" w:date="2025-08-05T11:10:00Z"/>
        </w:trPr>
        <w:tc>
          <w:tcPr>
            <w:tcW w:w="2833" w:type="dxa"/>
            <w:tcBorders>
              <w:bottom w:val="single" w:sz="4" w:space="0" w:color="auto"/>
            </w:tcBorders>
            <w:tcPrChange w:id="151" w:author="VEZZOLI Stefano" w:date="2025-08-05T11:42:00Z">
              <w:tcPr>
                <w:tcW w:w="3116" w:type="dxa"/>
                <w:gridSpan w:val="2"/>
              </w:tcPr>
            </w:tcPrChange>
          </w:tcPr>
          <w:p w14:paraId="7750D150" w14:textId="0EFEFC39" w:rsidR="00643F65" w:rsidRDefault="00643F65">
            <w:pPr>
              <w:spacing w:before="60" w:after="60"/>
              <w:jc w:val="center"/>
              <w:rPr>
                <w:ins w:id="152" w:author="VEZZOLI Stefano" w:date="2025-08-05T11:10:00Z"/>
                <w:lang w:val="en-US"/>
              </w:rPr>
              <w:pPrChange w:id="153" w:author="VEZZOLI Stefano" w:date="2025-08-05T11:13:00Z">
                <w:pPr/>
              </w:pPrChange>
            </w:pPr>
            <w:ins w:id="154" w:author="VEZZOLI Stefano" w:date="2025-08-05T11:10:00Z">
              <w:r>
                <w:rPr>
                  <w:lang w:val="en-US"/>
                </w:rPr>
                <w:t>2</w:t>
              </w:r>
            </w:ins>
          </w:p>
        </w:tc>
        <w:tc>
          <w:tcPr>
            <w:tcW w:w="2833" w:type="dxa"/>
            <w:tcBorders>
              <w:bottom w:val="single" w:sz="4" w:space="0" w:color="auto"/>
            </w:tcBorders>
            <w:tcPrChange w:id="155" w:author="VEZZOLI Stefano" w:date="2025-08-05T11:42:00Z">
              <w:tcPr>
                <w:tcW w:w="3117" w:type="dxa"/>
                <w:gridSpan w:val="2"/>
              </w:tcPr>
            </w:tcPrChange>
          </w:tcPr>
          <w:p w14:paraId="727AF055" w14:textId="5A860C96" w:rsidR="00643F65" w:rsidRDefault="00D20E60">
            <w:pPr>
              <w:spacing w:before="60" w:after="60"/>
              <w:jc w:val="center"/>
              <w:rPr>
                <w:ins w:id="156" w:author="VEZZOLI Stefano" w:date="2025-08-05T11:10:00Z"/>
                <w:lang w:val="en-US"/>
              </w:rPr>
              <w:pPrChange w:id="157" w:author="VEZZOLI Stefano" w:date="2025-08-05T11:13:00Z">
                <w:pPr/>
              </w:pPrChange>
            </w:pPr>
            <w:ins w:id="158" w:author="VEZZOLI Stefano" w:date="2025-08-05T11:12:00Z">
              <w:r>
                <w:rPr>
                  <w:lang w:val="en-US"/>
                </w:rPr>
                <w:t>4</w:t>
              </w:r>
            </w:ins>
            <w:ins w:id="159" w:author="VEZZOLI Stefano" w:date="2025-08-05T11:41:00Z">
              <w:r w:rsidR="00280247">
                <w:rPr>
                  <w:lang w:val="en-US"/>
                </w:rPr>
                <w:t>5</w:t>
              </w:r>
            </w:ins>
            <w:ins w:id="160" w:author="VEZZOLI Stefano" w:date="2025-08-05T11:11:00Z">
              <w:r w:rsidR="00806344">
                <w:rPr>
                  <w:lang w:val="en-US"/>
                </w:rPr>
                <w:t>%</w:t>
              </w:r>
            </w:ins>
          </w:p>
        </w:tc>
        <w:tc>
          <w:tcPr>
            <w:tcW w:w="2834" w:type="dxa"/>
            <w:tcBorders>
              <w:bottom w:val="single" w:sz="4" w:space="0" w:color="auto"/>
            </w:tcBorders>
            <w:tcPrChange w:id="161" w:author="VEZZOLI Stefano" w:date="2025-08-05T11:42:00Z">
              <w:tcPr>
                <w:tcW w:w="3117" w:type="dxa"/>
                <w:gridSpan w:val="2"/>
              </w:tcPr>
            </w:tcPrChange>
          </w:tcPr>
          <w:p w14:paraId="7162D9E6" w14:textId="3163A006" w:rsidR="00643F65" w:rsidRDefault="00763F5D">
            <w:pPr>
              <w:spacing w:before="60" w:after="60"/>
              <w:jc w:val="center"/>
              <w:rPr>
                <w:ins w:id="162" w:author="VEZZOLI Stefano" w:date="2025-08-05T11:10:00Z"/>
                <w:lang w:val="en-US"/>
              </w:rPr>
              <w:pPrChange w:id="163" w:author="VEZZOLI Stefano" w:date="2025-08-05T11:13:00Z">
                <w:pPr/>
              </w:pPrChange>
            </w:pPr>
            <w:ins w:id="164" w:author="VEZZOLI Stefano" w:date="2025-08-05T11:36:00Z">
              <w:r>
                <w:rPr>
                  <w:lang w:val="en-US"/>
                </w:rPr>
                <w:t>80.0</w:t>
              </w:r>
            </w:ins>
            <w:ins w:id="165" w:author="VEZZOLI Stefano" w:date="2025-08-05T11:13:00Z">
              <w:r w:rsidR="00AE687D">
                <w:rPr>
                  <w:lang w:val="en-US"/>
                </w:rPr>
                <w:t>%</w:t>
              </w:r>
            </w:ins>
          </w:p>
        </w:tc>
      </w:tr>
      <w:tr w:rsidR="00643F65" w14:paraId="074666BC" w14:textId="77777777" w:rsidTr="005D0193">
        <w:trPr>
          <w:jc w:val="center"/>
          <w:ins w:id="166" w:author="VEZZOLI Stefano" w:date="2025-08-05T11:10:00Z"/>
        </w:trPr>
        <w:tc>
          <w:tcPr>
            <w:tcW w:w="2833" w:type="dxa"/>
            <w:tcBorders>
              <w:bottom w:val="single" w:sz="12" w:space="0" w:color="auto"/>
            </w:tcBorders>
            <w:tcPrChange w:id="167" w:author="VEZZOLI Stefano" w:date="2025-08-05T11:42:00Z">
              <w:tcPr>
                <w:tcW w:w="3116" w:type="dxa"/>
                <w:gridSpan w:val="2"/>
              </w:tcPr>
            </w:tcPrChange>
          </w:tcPr>
          <w:p w14:paraId="6ACD2F4C" w14:textId="7B65DDA3" w:rsidR="00643F65" w:rsidRDefault="00643F65">
            <w:pPr>
              <w:spacing w:before="60" w:after="60"/>
              <w:jc w:val="center"/>
              <w:rPr>
                <w:ins w:id="168" w:author="VEZZOLI Stefano" w:date="2025-08-05T11:10:00Z"/>
                <w:lang w:val="en-US"/>
              </w:rPr>
              <w:pPrChange w:id="169" w:author="VEZZOLI Stefano" w:date="2025-08-05T11:13:00Z">
                <w:pPr/>
              </w:pPrChange>
            </w:pPr>
            <w:ins w:id="170" w:author="VEZZOLI Stefano" w:date="2025-08-05T11:10:00Z">
              <w:r>
                <w:rPr>
                  <w:lang w:val="en-US"/>
                </w:rPr>
                <w:t>3</w:t>
              </w:r>
            </w:ins>
          </w:p>
        </w:tc>
        <w:tc>
          <w:tcPr>
            <w:tcW w:w="2833" w:type="dxa"/>
            <w:tcBorders>
              <w:bottom w:val="single" w:sz="12" w:space="0" w:color="auto"/>
            </w:tcBorders>
            <w:tcPrChange w:id="171" w:author="VEZZOLI Stefano" w:date="2025-08-05T11:42:00Z">
              <w:tcPr>
                <w:tcW w:w="3117" w:type="dxa"/>
                <w:gridSpan w:val="2"/>
              </w:tcPr>
            </w:tcPrChange>
          </w:tcPr>
          <w:p w14:paraId="5C9C5AF0" w14:textId="4FB5DA38" w:rsidR="00643F65" w:rsidRDefault="00D20E60">
            <w:pPr>
              <w:spacing w:before="60" w:after="60"/>
              <w:jc w:val="center"/>
              <w:rPr>
                <w:ins w:id="172" w:author="VEZZOLI Stefano" w:date="2025-08-05T11:10:00Z"/>
                <w:lang w:val="en-US"/>
              </w:rPr>
              <w:pPrChange w:id="173" w:author="VEZZOLI Stefano" w:date="2025-08-05T11:13:00Z">
                <w:pPr/>
              </w:pPrChange>
            </w:pPr>
            <w:ins w:id="174" w:author="VEZZOLI Stefano" w:date="2025-08-05T11:12:00Z">
              <w:r>
                <w:rPr>
                  <w:lang w:val="en-US"/>
                </w:rPr>
                <w:t>15</w:t>
              </w:r>
            </w:ins>
            <w:ins w:id="175" w:author="VEZZOLI Stefano" w:date="2025-08-05T11:11:00Z">
              <w:r w:rsidR="00806344">
                <w:rPr>
                  <w:lang w:val="en-US"/>
                </w:rPr>
                <w:t>%</w:t>
              </w:r>
            </w:ins>
          </w:p>
        </w:tc>
        <w:tc>
          <w:tcPr>
            <w:tcW w:w="2834" w:type="dxa"/>
            <w:tcBorders>
              <w:bottom w:val="single" w:sz="12" w:space="0" w:color="auto"/>
            </w:tcBorders>
            <w:tcPrChange w:id="176" w:author="VEZZOLI Stefano" w:date="2025-08-05T11:42:00Z">
              <w:tcPr>
                <w:tcW w:w="3117" w:type="dxa"/>
                <w:gridSpan w:val="2"/>
              </w:tcPr>
            </w:tcPrChange>
          </w:tcPr>
          <w:p w14:paraId="75598B6A" w14:textId="0673ADCC" w:rsidR="00643F65" w:rsidRDefault="00763F5D">
            <w:pPr>
              <w:spacing w:before="60" w:after="60"/>
              <w:jc w:val="center"/>
              <w:rPr>
                <w:ins w:id="177" w:author="VEZZOLI Stefano" w:date="2025-08-05T11:10:00Z"/>
                <w:lang w:val="en-US"/>
              </w:rPr>
              <w:pPrChange w:id="178" w:author="VEZZOLI Stefano" w:date="2025-08-05T11:13:00Z">
                <w:pPr/>
              </w:pPrChange>
            </w:pPr>
            <w:ins w:id="179" w:author="VEZZOLI Stefano" w:date="2025-08-05T11:36:00Z">
              <w:r>
                <w:rPr>
                  <w:lang w:val="en-US"/>
                </w:rPr>
                <w:t>98.8</w:t>
              </w:r>
            </w:ins>
            <w:ins w:id="180" w:author="VEZZOLI Stefano" w:date="2025-08-05T11:13:00Z">
              <w:r w:rsidR="00AE687D">
                <w:rPr>
                  <w:lang w:val="en-US"/>
                </w:rPr>
                <w:t>%</w:t>
              </w:r>
            </w:ins>
          </w:p>
        </w:tc>
      </w:tr>
      <w:tr w:rsidR="00643F65" w14:paraId="468B4C69" w14:textId="77777777" w:rsidTr="005D0193">
        <w:trPr>
          <w:jc w:val="center"/>
          <w:ins w:id="181" w:author="VEZZOLI Stefano" w:date="2025-08-05T11:10:00Z"/>
        </w:trPr>
        <w:tc>
          <w:tcPr>
            <w:tcW w:w="2833" w:type="dxa"/>
            <w:tcBorders>
              <w:top w:val="single" w:sz="12" w:space="0" w:color="auto"/>
            </w:tcBorders>
            <w:tcPrChange w:id="182" w:author="VEZZOLI Stefano" w:date="2025-08-05T11:42:00Z">
              <w:tcPr>
                <w:tcW w:w="3116" w:type="dxa"/>
                <w:gridSpan w:val="2"/>
              </w:tcPr>
            </w:tcPrChange>
          </w:tcPr>
          <w:p w14:paraId="32DFEC46" w14:textId="77777777" w:rsidR="00643F65" w:rsidRDefault="00643F65">
            <w:pPr>
              <w:spacing w:before="60" w:after="60"/>
              <w:jc w:val="center"/>
              <w:rPr>
                <w:ins w:id="183" w:author="VEZZOLI Stefano" w:date="2025-08-05T11:10:00Z"/>
                <w:lang w:val="en-US"/>
              </w:rPr>
              <w:pPrChange w:id="184" w:author="VEZZOLI Stefano" w:date="2025-08-05T11:13:00Z">
                <w:pPr/>
              </w:pPrChange>
            </w:pPr>
          </w:p>
        </w:tc>
        <w:tc>
          <w:tcPr>
            <w:tcW w:w="2833" w:type="dxa"/>
            <w:tcBorders>
              <w:top w:val="single" w:sz="12" w:space="0" w:color="auto"/>
            </w:tcBorders>
            <w:tcPrChange w:id="185" w:author="VEZZOLI Stefano" w:date="2025-08-05T11:42:00Z">
              <w:tcPr>
                <w:tcW w:w="3117" w:type="dxa"/>
                <w:gridSpan w:val="2"/>
              </w:tcPr>
            </w:tcPrChange>
          </w:tcPr>
          <w:p w14:paraId="53781930" w14:textId="77777777" w:rsidR="00643F65" w:rsidRDefault="00643F65">
            <w:pPr>
              <w:spacing w:before="60" w:after="60"/>
              <w:jc w:val="center"/>
              <w:rPr>
                <w:ins w:id="186" w:author="VEZZOLI Stefano" w:date="2025-08-05T11:10:00Z"/>
                <w:lang w:val="en-US"/>
              </w:rPr>
              <w:pPrChange w:id="187" w:author="VEZZOLI Stefano" w:date="2025-08-05T11:13:00Z">
                <w:pPr/>
              </w:pPrChange>
            </w:pPr>
          </w:p>
        </w:tc>
        <w:tc>
          <w:tcPr>
            <w:tcW w:w="2834" w:type="dxa"/>
            <w:tcBorders>
              <w:top w:val="single" w:sz="12" w:space="0" w:color="auto"/>
            </w:tcBorders>
            <w:tcPrChange w:id="188" w:author="VEZZOLI Stefano" w:date="2025-08-05T11:42:00Z">
              <w:tcPr>
                <w:tcW w:w="3117" w:type="dxa"/>
                <w:gridSpan w:val="2"/>
              </w:tcPr>
            </w:tcPrChange>
          </w:tcPr>
          <w:p w14:paraId="416B2586" w14:textId="4A68F80E" w:rsidR="00643F65" w:rsidRPr="00AE687D" w:rsidRDefault="00AE687D">
            <w:pPr>
              <w:spacing w:before="60" w:after="60"/>
              <w:jc w:val="center"/>
              <w:rPr>
                <w:ins w:id="189" w:author="VEZZOLI Stefano" w:date="2025-08-05T11:10:00Z"/>
                <w:b/>
                <w:bCs/>
                <w:lang w:val="en-US"/>
                <w:rPrChange w:id="190" w:author="VEZZOLI Stefano" w:date="2025-08-05T11:14:00Z">
                  <w:rPr>
                    <w:ins w:id="191" w:author="VEZZOLI Stefano" w:date="2025-08-05T11:10:00Z"/>
                    <w:lang w:val="en-US"/>
                  </w:rPr>
                </w:rPrChange>
              </w:rPr>
              <w:pPrChange w:id="192" w:author="VEZZOLI Stefano" w:date="2025-08-05T11:13:00Z">
                <w:pPr/>
              </w:pPrChange>
            </w:pPr>
            <w:ins w:id="193" w:author="VEZZOLI Stefano" w:date="2025-08-05T11:13:00Z">
              <w:r w:rsidRPr="00AE687D">
                <w:rPr>
                  <w:b/>
                  <w:bCs/>
                  <w:lang w:val="en-US"/>
                  <w:rPrChange w:id="194" w:author="VEZZOLI Stefano" w:date="2025-08-05T11:14:00Z">
                    <w:rPr>
                      <w:lang w:val="en-US"/>
                    </w:rPr>
                  </w:rPrChange>
                </w:rPr>
                <w:t xml:space="preserve">Average power = </w:t>
              </w:r>
            </w:ins>
            <w:ins w:id="195" w:author="VEZZOLI Stefano" w:date="2025-08-05T11:42:00Z">
              <w:r w:rsidR="005D0193">
                <w:rPr>
                  <w:b/>
                  <w:bCs/>
                  <w:lang w:val="en-US"/>
                </w:rPr>
                <w:t>58.3</w:t>
              </w:r>
            </w:ins>
            <w:ins w:id="196" w:author="VEZZOLI Stefano" w:date="2025-08-05T11:13:00Z">
              <w:r w:rsidRPr="00AE687D">
                <w:rPr>
                  <w:b/>
                  <w:bCs/>
                  <w:lang w:val="en-US"/>
                  <w:rPrChange w:id="197" w:author="VEZZOLI Stefano" w:date="2025-08-05T11:14:00Z">
                    <w:rPr>
                      <w:lang w:val="en-US"/>
                    </w:rPr>
                  </w:rPrChange>
                </w:rPr>
                <w:t>%</w:t>
              </w:r>
            </w:ins>
          </w:p>
        </w:tc>
      </w:tr>
    </w:tbl>
    <w:p w14:paraId="448C8D63" w14:textId="77777777" w:rsidR="004C4668" w:rsidRDefault="004C4668" w:rsidP="00F2696C">
      <w:pPr>
        <w:rPr>
          <w:ins w:id="198" w:author="VEZZOLI Stefano" w:date="2025-08-05T10:42:00Z"/>
          <w:lang w:val="en-US"/>
        </w:rPr>
      </w:pPr>
    </w:p>
    <w:p w14:paraId="36521BF9" w14:textId="077606BC" w:rsidR="00F2696C" w:rsidDel="008C3B18" w:rsidRDefault="00F2696C" w:rsidP="00F2696C">
      <w:pPr>
        <w:rPr>
          <w:del w:id="199" w:author="VEZZOLI Stefano" w:date="2025-07-09T19:15:00Z"/>
          <w:lang w:val="en-US"/>
        </w:rPr>
      </w:pPr>
      <w:del w:id="200" w:author="VEZZOLI Stefano" w:date="2025-07-09T19:15:00Z">
        <w:r w:rsidRPr="00F2696C" w:rsidDel="005015E7">
          <w:rPr>
            <w:lang w:val="en-US"/>
          </w:rPr>
          <w:delText>This prior knowledge about the plausible range and likelihood of the true effect size is formally captured in what is known as a prior distribution (FDA Guidance for the Use of Bayesian Statistics in Medical Device Clinical Trials, 2010). This prior distribution is typically informed by data from earlier</w:delText>
        </w:r>
      </w:del>
      <w:del w:id="201" w:author="VEZZOLI Stefano" w:date="2025-07-09T19:13:00Z">
        <w:r w:rsidRPr="00F2696C" w:rsidDel="00C30ABA">
          <w:rPr>
            <w:lang w:val="en-US"/>
          </w:rPr>
          <w:delText xml:space="preserve"> </w:delText>
        </w:r>
      </w:del>
      <w:del w:id="202" w:author="VEZZOLI Stefano" w:date="2025-07-09T19:15:00Z">
        <w:r w:rsidRPr="00F2696C" w:rsidDel="005015E7">
          <w:rPr>
            <w:lang w:val="en-US"/>
          </w:rPr>
          <w:delText>phase studies (e.g., Phase 2), relevant published literature, results observed with similar drugs, or</w:delText>
        </w:r>
      </w:del>
      <w:del w:id="203" w:author="VEZZOLI Stefano" w:date="2025-07-09T19:13:00Z">
        <w:r w:rsidRPr="00F2696C" w:rsidDel="00C039AF">
          <w:rPr>
            <w:lang w:val="en-US"/>
          </w:rPr>
          <w:delText xml:space="preserve"> even</w:delText>
        </w:r>
      </w:del>
      <w:del w:id="204" w:author="VEZZOLI Stefano" w:date="2025-07-09T19:15:00Z">
        <w:r w:rsidRPr="00F2696C" w:rsidDel="005015E7">
          <w:rPr>
            <w:lang w:val="en-US"/>
          </w:rPr>
          <w:delText xml:space="preserve"> expert opinion. The PoS is then calculated by essentially averaging the conditional power </w:delText>
        </w:r>
      </w:del>
      <w:del w:id="205" w:author="VEZZOLI Stefano" w:date="2025-07-09T19:14:00Z">
        <w:r w:rsidRPr="00F2696C" w:rsidDel="009A38DB">
          <w:rPr>
            <w:lang w:val="en-US"/>
          </w:rPr>
          <w:delText>for each</w:delText>
        </w:r>
      </w:del>
      <w:del w:id="206" w:author="VEZZOLI Stefano" w:date="2025-07-09T19:15:00Z">
        <w:r w:rsidRPr="00F2696C" w:rsidDel="005015E7">
          <w:rPr>
            <w:lang w:val="en-US"/>
          </w:rPr>
          <w:delText xml:space="preserve"> possible effect size </w:delText>
        </w:r>
      </w:del>
      <w:del w:id="207" w:author="VEZZOLI Stefano" w:date="2025-07-09T19:14:00Z">
        <w:r w:rsidRPr="00F2696C" w:rsidDel="009A38DB">
          <w:rPr>
            <w:lang w:val="en-US"/>
          </w:rPr>
          <w:delText>that is considered plausible</w:delText>
        </w:r>
      </w:del>
      <w:del w:id="208" w:author="VEZZOLI Stefano" w:date="2025-07-09T19:15:00Z">
        <w:r w:rsidRPr="00F2696C" w:rsidDel="005015E7">
          <w:rPr>
            <w:lang w:val="en-US"/>
          </w:rPr>
          <w:delText xml:space="preserve"> in the prior distribution, with </w:delText>
        </w:r>
        <w:r w:rsidRPr="00F2696C" w:rsidDel="004C1DE3">
          <w:rPr>
            <w:lang w:val="en-US"/>
          </w:rPr>
          <w:delText xml:space="preserve">each </w:delText>
        </w:r>
        <w:r w:rsidRPr="00F2696C" w:rsidDel="005015E7">
          <w:rPr>
            <w:lang w:val="en-US"/>
          </w:rPr>
          <w:delText xml:space="preserve">conditional power value </w:delText>
        </w:r>
        <w:r w:rsidRPr="00F2696C" w:rsidDel="004C1DE3">
          <w:rPr>
            <w:lang w:val="en-US"/>
          </w:rPr>
          <w:delText xml:space="preserve">being </w:delText>
        </w:r>
        <w:r w:rsidRPr="00F2696C" w:rsidDel="005015E7">
          <w:rPr>
            <w:lang w:val="en-US"/>
          </w:rPr>
          <w:delText>weighted by the probability assigned to that specific effect size by the prior.</w:delText>
        </w:r>
      </w:del>
    </w:p>
    <w:p w14:paraId="44F993D3" w14:textId="77777777" w:rsidR="008C3B18" w:rsidRDefault="008C3B18" w:rsidP="00F2696C">
      <w:pPr>
        <w:rPr>
          <w:ins w:id="209" w:author="Guerin, Tadhg" w:date="2025-08-07T12:01:00Z" w16du:dateUtc="2025-08-07T11:01:00Z"/>
          <w:lang w:val="en-US"/>
        </w:rPr>
      </w:pPr>
    </w:p>
    <w:p w14:paraId="32C8564A" w14:textId="77777777" w:rsidR="00A96DAD" w:rsidRDefault="00A96DAD" w:rsidP="00F2696C">
      <w:pPr>
        <w:rPr>
          <w:ins w:id="210" w:author="Guerin, Tadhg" w:date="2025-08-07T12:02:00Z" w16du:dateUtc="2025-08-07T11:02:00Z"/>
          <w:lang w:val="en-US"/>
        </w:rPr>
      </w:pPr>
    </w:p>
    <w:p w14:paraId="01D9C129" w14:textId="77777777" w:rsidR="00A96DAD" w:rsidRDefault="00A96DAD" w:rsidP="00F2696C">
      <w:pPr>
        <w:rPr>
          <w:ins w:id="211" w:author="Guerin, Tadhg" w:date="2025-08-07T12:02:00Z" w16du:dateUtc="2025-08-07T11:02:00Z"/>
          <w:lang w:val="en-US"/>
        </w:rPr>
      </w:pPr>
    </w:p>
    <w:p w14:paraId="3A918E7E" w14:textId="77777777" w:rsidR="00A96DAD" w:rsidRDefault="00A96DAD" w:rsidP="00F2696C">
      <w:pPr>
        <w:rPr>
          <w:ins w:id="212" w:author="Guerin, Tadhg" w:date="2025-08-07T10:38:00Z" w16du:dateUtc="2025-08-07T09:38:00Z"/>
          <w:lang w:val="en-US"/>
        </w:rPr>
      </w:pPr>
    </w:p>
    <w:p w14:paraId="535E35C8" w14:textId="77777777" w:rsidR="008C3B18" w:rsidRPr="00F2696C" w:rsidRDefault="008C3B18" w:rsidP="008C3B18">
      <w:pPr>
        <w:pStyle w:val="Heading3"/>
        <w:rPr>
          <w:ins w:id="213" w:author="Guerin, Tadhg" w:date="2025-08-07T10:38:00Z" w16du:dateUtc="2025-08-07T09:38:00Z"/>
          <w:lang w:val="en-US"/>
        </w:rPr>
        <w:pPrChange w:id="214" w:author="Guerin, Tadhg" w:date="2025-08-07T10:40:00Z" w16du:dateUtc="2025-08-07T09:40:00Z">
          <w:pPr/>
        </w:pPrChange>
      </w:pPr>
      <w:ins w:id="215" w:author="Guerin, Tadhg" w:date="2025-08-07T10:38:00Z" w16du:dateUtc="2025-08-07T09:38:00Z">
        <w:r>
          <w:rPr>
            <w:lang w:val="en-US"/>
          </w:rPr>
          <w:t>Approaches to effectively c</w:t>
        </w:r>
        <w:r w:rsidRPr="00F2696C">
          <w:rPr>
            <w:lang w:val="en-US"/>
          </w:rPr>
          <w:t>ommunicat</w:t>
        </w:r>
        <w:r>
          <w:rPr>
            <w:lang w:val="en-US"/>
          </w:rPr>
          <w:t>e</w:t>
        </w:r>
        <w:r w:rsidRPr="00F2696C">
          <w:rPr>
            <w:lang w:val="en-US"/>
          </w:rPr>
          <w:t xml:space="preserve"> </w:t>
        </w:r>
        <w:proofErr w:type="spellStart"/>
        <w:r w:rsidRPr="00F2696C">
          <w:rPr>
            <w:lang w:val="en-US"/>
          </w:rPr>
          <w:t>PoS</w:t>
        </w:r>
        <w:proofErr w:type="spellEnd"/>
      </w:ins>
    </w:p>
    <w:p w14:paraId="604225C7" w14:textId="77777777" w:rsidR="008C3B18" w:rsidRDefault="008C3B18" w:rsidP="008C3B18">
      <w:pPr>
        <w:rPr>
          <w:ins w:id="216" w:author="Guerin, Tadhg" w:date="2025-08-07T10:38:00Z" w16du:dateUtc="2025-08-07T09:38:00Z"/>
          <w:lang w:val="en-US"/>
        </w:rPr>
      </w:pPr>
      <w:ins w:id="217" w:author="Guerin, Tadhg" w:date="2025-08-07T10:38:00Z" w16du:dateUtc="2025-08-07T09:38:00Z">
        <w:r w:rsidRPr="00F2696C">
          <w:rPr>
            <w:lang w:val="en-US"/>
          </w:rPr>
          <w:t>An Overlay Plot [left panel of plot below]</w:t>
        </w:r>
        <w:r>
          <w:rPr>
            <w:lang w:val="en-US"/>
          </w:rPr>
          <w:t xml:space="preserve"> </w:t>
        </w:r>
        <w:r w:rsidRPr="00071968">
          <w:t xml:space="preserve">is often the most intuitive and effective visual aids for communicating </w:t>
        </w:r>
        <w:proofErr w:type="spellStart"/>
        <w:r w:rsidRPr="00071968">
          <w:t>PoS</w:t>
        </w:r>
        <w:proofErr w:type="spellEnd"/>
        <w:r w:rsidRPr="00F2696C">
          <w:rPr>
            <w:lang w:val="en-US"/>
          </w:rPr>
          <w:t>. It plots two curves on the same graph:</w:t>
        </w:r>
      </w:ins>
    </w:p>
    <w:p w14:paraId="64B02140" w14:textId="77777777" w:rsidR="008C3B18" w:rsidRPr="00F2696C" w:rsidRDefault="008C3B18" w:rsidP="008C3B18">
      <w:pPr>
        <w:rPr>
          <w:ins w:id="218" w:author="Guerin, Tadhg" w:date="2025-08-07T10:38:00Z" w16du:dateUtc="2025-08-07T09:38:00Z"/>
          <w:lang w:val="en-US"/>
        </w:rPr>
      </w:pPr>
    </w:p>
    <w:p w14:paraId="53F88BE9" w14:textId="77777777" w:rsidR="008C3B18" w:rsidRPr="00F2696C" w:rsidRDefault="008C3B18" w:rsidP="008C3B18">
      <w:pPr>
        <w:numPr>
          <w:ilvl w:val="0"/>
          <w:numId w:val="42"/>
        </w:numPr>
        <w:rPr>
          <w:ins w:id="219" w:author="Guerin, Tadhg" w:date="2025-08-07T10:38:00Z" w16du:dateUtc="2025-08-07T09:38:00Z"/>
          <w:lang w:val="en-US"/>
        </w:rPr>
      </w:pPr>
      <w:ins w:id="220" w:author="Guerin, Tadhg" w:date="2025-08-07T10:38:00Z" w16du:dateUtc="2025-08-07T09:38:00Z">
        <w:r w:rsidRPr="00F2696C">
          <w:rPr>
            <w:lang w:val="en-US"/>
          </w:rPr>
          <w:t xml:space="preserve">The </w:t>
        </w:r>
        <w:r w:rsidRPr="00F2696C">
          <w:rPr>
            <w:i/>
            <w:iCs/>
            <w:lang w:val="en-US"/>
          </w:rPr>
          <w:t>prior distribution</w:t>
        </w:r>
        <w:r>
          <w:rPr>
            <w:lang w:val="en-US"/>
          </w:rPr>
          <w:t xml:space="preserve">, representing </w:t>
        </w:r>
        <w:r w:rsidRPr="00F2696C">
          <w:rPr>
            <w:lang w:val="en-US"/>
          </w:rPr>
          <w:t xml:space="preserve">beliefs about the </w:t>
        </w:r>
        <w:r>
          <w:rPr>
            <w:lang w:val="en-US"/>
          </w:rPr>
          <w:t xml:space="preserve">probability of each </w:t>
        </w:r>
        <w:r w:rsidRPr="00F2696C">
          <w:rPr>
            <w:lang w:val="en-US"/>
          </w:rPr>
          <w:t>true effect size.</w:t>
        </w:r>
      </w:ins>
    </w:p>
    <w:p w14:paraId="011C468F" w14:textId="77777777" w:rsidR="008C3B18" w:rsidRDefault="008C3B18" w:rsidP="008C3B18">
      <w:pPr>
        <w:numPr>
          <w:ilvl w:val="0"/>
          <w:numId w:val="42"/>
        </w:numPr>
        <w:rPr>
          <w:ins w:id="221" w:author="Guerin, Tadhg" w:date="2025-08-07T10:38:00Z" w16du:dateUtc="2025-08-07T09:38:00Z"/>
          <w:lang w:val="en-US"/>
        </w:rPr>
      </w:pPr>
      <w:ins w:id="222" w:author="Guerin, Tadhg" w:date="2025-08-07T10:38:00Z" w16du:dateUtc="2025-08-07T09:38:00Z">
        <w:r w:rsidRPr="00F2696C">
          <w:rPr>
            <w:lang w:val="en-US"/>
          </w:rPr>
          <w:t xml:space="preserve">The </w:t>
        </w:r>
        <w:r w:rsidRPr="00F2696C">
          <w:rPr>
            <w:i/>
            <w:iCs/>
            <w:lang w:val="en-US"/>
          </w:rPr>
          <w:t>conditional power curve</w:t>
        </w:r>
        <w:r>
          <w:rPr>
            <w:lang w:val="en-US"/>
          </w:rPr>
          <w:t xml:space="preserve">, an </w:t>
        </w:r>
        <w:r w:rsidRPr="00F2696C">
          <w:rPr>
            <w:lang w:val="en-US"/>
          </w:rPr>
          <w:t xml:space="preserve">S-shaped curve </w:t>
        </w:r>
        <w:r>
          <w:rPr>
            <w:lang w:val="en-US"/>
          </w:rPr>
          <w:t xml:space="preserve">showing </w:t>
        </w:r>
        <w:r w:rsidRPr="004D59B8">
          <w:t>the probability of success</w:t>
        </w:r>
        <w:r>
          <w:t xml:space="preserve"> of the planned trial,</w:t>
        </w:r>
        <w:r w:rsidRPr="004D59B8">
          <w:t xml:space="preserve"> conditional on each possible effect size</w:t>
        </w:r>
        <w:r>
          <w:t xml:space="preserve"> (i.e., the power)</w:t>
        </w:r>
        <w:r w:rsidRPr="004D59B8">
          <w:t>.</w:t>
        </w:r>
        <w:r>
          <w:t xml:space="preserve"> </w:t>
        </w:r>
      </w:ins>
    </w:p>
    <w:p w14:paraId="34CB986B" w14:textId="77777777" w:rsidR="008C3B18" w:rsidRPr="00F2696C" w:rsidRDefault="008C3B18" w:rsidP="008C3B18">
      <w:pPr>
        <w:ind w:left="720"/>
        <w:rPr>
          <w:ins w:id="223" w:author="Guerin, Tadhg" w:date="2025-08-07T10:38:00Z" w16du:dateUtc="2025-08-07T09:38:00Z"/>
          <w:lang w:val="en-US"/>
        </w:rPr>
      </w:pPr>
    </w:p>
    <w:p w14:paraId="01A30AC1" w14:textId="77777777" w:rsidR="008C3B18" w:rsidRDefault="008C3B18" w:rsidP="008C3B18">
      <w:pPr>
        <w:rPr>
          <w:ins w:id="224" w:author="Guerin, Tadhg" w:date="2025-08-07T10:38:00Z" w16du:dateUtc="2025-08-07T09:38:00Z"/>
        </w:rPr>
      </w:pPr>
      <w:ins w:id="225" w:author="Guerin, Tadhg" w:date="2025-08-07T10:38:00Z" w16du:dateUtc="2025-08-07T09:38:00Z">
        <w:r w:rsidRPr="00F2696C">
          <w:rPr>
            <w:lang w:val="en-US"/>
          </w:rPr>
          <w:t xml:space="preserve">This plot visually </w:t>
        </w:r>
        <w:commentRangeStart w:id="226"/>
        <w:r>
          <w:rPr>
            <w:lang w:val="en-US"/>
          </w:rPr>
          <w:t>combines</w:t>
        </w:r>
        <w:r w:rsidRPr="00F2696C">
          <w:rPr>
            <w:lang w:val="en-US"/>
          </w:rPr>
          <w:t xml:space="preserve"> </w:t>
        </w:r>
        <w:r>
          <w:rPr>
            <w:lang w:val="en-US"/>
          </w:rPr>
          <w:t xml:space="preserve">prior </w:t>
        </w:r>
        <w:commentRangeEnd w:id="226"/>
        <w:r w:rsidRPr="00F2696C">
          <w:rPr>
            <w:rStyle w:val="CommentReference"/>
            <w:sz w:val="22"/>
            <w:szCs w:val="22"/>
            <w:lang w:val="en-US"/>
          </w:rPr>
          <w:commentReference w:id="226"/>
        </w:r>
        <w:r w:rsidRPr="00F2696C">
          <w:rPr>
            <w:lang w:val="en-US"/>
          </w:rPr>
          <w:t xml:space="preserve">belief </w:t>
        </w:r>
        <w:r>
          <w:rPr>
            <w:lang w:val="en-US"/>
          </w:rPr>
          <w:t>with expected</w:t>
        </w:r>
        <w:r w:rsidRPr="00F2696C">
          <w:rPr>
            <w:lang w:val="en-US"/>
          </w:rPr>
          <w:t xml:space="preserve"> trial performance. </w:t>
        </w:r>
        <w:commentRangeStart w:id="227"/>
        <w:commentRangeEnd w:id="227"/>
        <w:r w:rsidRPr="00F2696C">
          <w:rPr>
            <w:rStyle w:val="CommentReference"/>
            <w:sz w:val="22"/>
            <w:szCs w:val="22"/>
            <w:lang w:val="en-US"/>
          </w:rPr>
          <w:commentReference w:id="227"/>
        </w:r>
        <w:commentRangeStart w:id="228"/>
        <w:commentRangeStart w:id="229"/>
        <w:r w:rsidRPr="00F2696C">
          <w:rPr>
            <w:lang w:val="en-US"/>
          </w:rPr>
          <w:t xml:space="preserve">If the prior peaks </w:t>
        </w:r>
        <w:r>
          <w:rPr>
            <w:lang w:val="en-US"/>
          </w:rPr>
          <w:t xml:space="preserve">in a region </w:t>
        </w:r>
        <w:r w:rsidRPr="00F2696C">
          <w:rPr>
            <w:lang w:val="en-US"/>
          </w:rPr>
          <w:t xml:space="preserve">where power is high, </w:t>
        </w:r>
        <w:r>
          <w:rPr>
            <w:lang w:val="en-US"/>
          </w:rPr>
          <w:t xml:space="preserve">the </w:t>
        </w:r>
        <w:proofErr w:type="spellStart"/>
        <w:r w:rsidRPr="00F2696C">
          <w:rPr>
            <w:lang w:val="en-US"/>
          </w:rPr>
          <w:t>PoS</w:t>
        </w:r>
        <w:proofErr w:type="spellEnd"/>
        <w:r w:rsidRPr="00F2696C">
          <w:rPr>
            <w:lang w:val="en-US"/>
          </w:rPr>
          <w:t xml:space="preserve"> will be high. </w:t>
        </w:r>
        <w:commentRangeEnd w:id="228"/>
        <w:r>
          <w:rPr>
            <w:rStyle w:val="CommentReference"/>
            <w:sz w:val="22"/>
            <w:szCs w:val="22"/>
            <w:lang w:val="en-US"/>
          </w:rPr>
          <w:commentReference w:id="228"/>
        </w:r>
        <w:commentRangeEnd w:id="229"/>
        <w:r>
          <w:rPr>
            <w:rStyle w:val="CommentReference"/>
            <w:sz w:val="22"/>
            <w:szCs w:val="22"/>
            <w:lang w:val="en-US"/>
          </w:rPr>
          <w:commentReference w:id="229"/>
        </w:r>
        <w:r>
          <w:rPr>
            <w:lang w:val="en-US"/>
          </w:rPr>
          <w:t>Conversely, i</w:t>
        </w:r>
        <w:r w:rsidRPr="00F2696C">
          <w:rPr>
            <w:lang w:val="en-US"/>
          </w:rPr>
          <w:t xml:space="preserve">f the prior suggests the effect is likely small (where power is low), </w:t>
        </w:r>
        <w:r>
          <w:rPr>
            <w:lang w:val="en-US"/>
          </w:rPr>
          <w:t xml:space="preserve">the </w:t>
        </w:r>
        <w:proofErr w:type="spellStart"/>
        <w:r w:rsidRPr="00F2696C">
          <w:rPr>
            <w:lang w:val="en-US"/>
          </w:rPr>
          <w:t>PoS</w:t>
        </w:r>
        <w:proofErr w:type="spellEnd"/>
        <w:r w:rsidRPr="00F2696C">
          <w:rPr>
            <w:lang w:val="en-US"/>
          </w:rPr>
          <w:t xml:space="preserve"> will be low. </w:t>
        </w:r>
        <w:r w:rsidRPr="00D903AD">
          <w:t xml:space="preserve">To enhance interpretability, a </w:t>
        </w:r>
        <w:r>
          <w:t>reference line</w:t>
        </w:r>
        <w:r w:rsidRPr="00D903AD">
          <w:t xml:space="preserve"> can be added to represent the traditional power calculation (e.g., 80% power at an assumed effect size of </w:t>
        </w:r>
        <w:r>
          <w:t>2 in the example</w:t>
        </w:r>
        <w:r w:rsidRPr="00D903AD">
          <w:t xml:space="preserve">). This helps bridge the gap between </w:t>
        </w:r>
        <w:r>
          <w:t xml:space="preserve">power and </w:t>
        </w:r>
        <w:proofErr w:type="spellStart"/>
        <w:r>
          <w:t>PoS</w:t>
        </w:r>
        <w:r w:rsidRPr="00D903AD">
          <w:t>.</w:t>
        </w:r>
        <w:proofErr w:type="spellEnd"/>
      </w:ins>
    </w:p>
    <w:p w14:paraId="66E050D6" w14:textId="77777777" w:rsidR="008C3B18" w:rsidRPr="00F2696C" w:rsidRDefault="008C3B18" w:rsidP="008C3B18">
      <w:pPr>
        <w:rPr>
          <w:ins w:id="230" w:author="Guerin, Tadhg" w:date="2025-08-07T10:38:00Z" w16du:dateUtc="2025-08-07T09:38:00Z"/>
          <w:lang w:val="en-US"/>
        </w:rPr>
      </w:pPr>
      <w:commentRangeStart w:id="231"/>
      <w:commentRangeStart w:id="232"/>
      <w:commentRangeStart w:id="233"/>
      <w:proofErr w:type="gramStart"/>
      <w:ins w:id="234" w:author="Guerin, Tadhg" w:date="2025-08-07T10:38:00Z" w16du:dateUtc="2025-08-07T09:38:00Z">
        <w:r w:rsidRPr="175223F6">
          <w:rPr>
            <w:lang w:val="en-US"/>
          </w:rPr>
          <w:lastRenderedPageBreak/>
          <w:t>Additionally</w:t>
        </w:r>
        <w:proofErr w:type="gramEnd"/>
        <w:r w:rsidRPr="175223F6">
          <w:rPr>
            <w:lang w:val="en-US"/>
          </w:rPr>
          <w:t xml:space="preserve"> a distribution plot [right panel of plot below] demonstrating the area under the curve for the prior distribution is also a useful visual tool when communicating the range of prior beliefs.</w:t>
        </w:r>
        <w:commentRangeEnd w:id="231"/>
        <w:r w:rsidRPr="00F2696C">
          <w:rPr>
            <w:rStyle w:val="CommentReference"/>
            <w:sz w:val="22"/>
            <w:szCs w:val="22"/>
            <w:lang w:val="en-US"/>
          </w:rPr>
          <w:commentReference w:id="231"/>
        </w:r>
        <w:commentRangeEnd w:id="232"/>
        <w:r w:rsidRPr="00F2696C">
          <w:rPr>
            <w:rStyle w:val="CommentReference"/>
            <w:sz w:val="22"/>
            <w:szCs w:val="22"/>
            <w:lang w:val="en-US"/>
          </w:rPr>
          <w:commentReference w:id="232"/>
        </w:r>
        <w:commentRangeEnd w:id="233"/>
        <w:r w:rsidRPr="00F2696C">
          <w:rPr>
            <w:rStyle w:val="CommentReference"/>
            <w:sz w:val="22"/>
            <w:szCs w:val="22"/>
            <w:lang w:val="en-US"/>
          </w:rPr>
          <w:commentReference w:id="233"/>
        </w:r>
      </w:ins>
    </w:p>
    <w:p w14:paraId="468A0536" w14:textId="77777777" w:rsidR="008C3B18" w:rsidRPr="00F2696C" w:rsidRDefault="008C3B18" w:rsidP="008C3B18">
      <w:pPr>
        <w:ind w:left="720"/>
        <w:rPr>
          <w:ins w:id="235" w:author="Guerin, Tadhg" w:date="2025-08-07T10:38:00Z" w16du:dateUtc="2025-08-07T09:38:00Z"/>
          <w:lang w:val="en-US"/>
        </w:rPr>
      </w:pPr>
      <w:ins w:id="236" w:author="Guerin, Tadhg" w:date="2025-08-07T10:38:00Z" w16du:dateUtc="2025-08-07T09:38:00Z">
        <w:r w:rsidRPr="00F2696C">
          <w:rPr>
            <w:rFonts w:ascii="Segoe UI Emoji" w:hAnsi="Segoe UI Emoji" w:cs="Segoe UI Emoji"/>
            <w:b/>
            <w:bCs/>
            <w:lang w:val="en-US"/>
          </w:rPr>
          <w:t>💡</w:t>
        </w:r>
        <w:r w:rsidRPr="00F2696C">
          <w:rPr>
            <w:b/>
            <w:bCs/>
            <w:lang w:val="en-US"/>
          </w:rPr>
          <w:t xml:space="preserve"> Helpful Tip: Leveraging Visuals like Overlay Plots</w:t>
        </w:r>
        <w:r w:rsidRPr="00F2696C">
          <w:rPr>
            <w:lang w:val="en-US"/>
          </w:rPr>
          <w:t xml:space="preserve"> Advocate for using visuals. When showing an overlay plot, explain to your audience: "One curve shows what we </w:t>
        </w:r>
        <w:r w:rsidRPr="00F2696C">
          <w:rPr>
            <w:i/>
            <w:iCs/>
            <w:lang w:val="en-US"/>
          </w:rPr>
          <w:t>believe</w:t>
        </w:r>
        <w:r w:rsidRPr="00F2696C">
          <w:rPr>
            <w:lang w:val="en-US"/>
          </w:rPr>
          <w:t xml:space="preserve"> about the drug's effect based on past data (our prior</w:t>
        </w:r>
        <w:r>
          <w:rPr>
            <w:lang w:val="en-US"/>
          </w:rPr>
          <w:t xml:space="preserve"> distribution</w:t>
        </w:r>
        <w:r w:rsidRPr="00F2696C">
          <w:rPr>
            <w:lang w:val="en-US"/>
          </w:rPr>
          <w:t xml:space="preserve">). The other S-shaped curve shows how likely our </w:t>
        </w:r>
        <w:r w:rsidRPr="00F2696C">
          <w:rPr>
            <w:i/>
            <w:iCs/>
            <w:lang w:val="en-US"/>
          </w:rPr>
          <w:t>planned trial</w:t>
        </w:r>
        <w:r w:rsidRPr="00F2696C">
          <w:rPr>
            <w:lang w:val="en-US"/>
          </w:rPr>
          <w:t xml:space="preserve"> is to succeed at </w:t>
        </w:r>
        <w:r>
          <w:rPr>
            <w:lang w:val="en-US"/>
          </w:rPr>
          <w:t>each possible effect size</w:t>
        </w:r>
        <w:r w:rsidRPr="00F2696C">
          <w:rPr>
            <w:lang w:val="en-US"/>
          </w:rPr>
          <w:t xml:space="preserve"> (conditional power). </w:t>
        </w:r>
        <w:r w:rsidRPr="00F07478">
          <w:rPr>
            <w:lang w:val="en-US"/>
          </w:rPr>
          <w:t xml:space="preserve">The area where these curves align most closely gives us insight into </w:t>
        </w:r>
        <w:proofErr w:type="spellStart"/>
        <w:r w:rsidRPr="00F07478">
          <w:rPr>
            <w:lang w:val="en-US"/>
          </w:rPr>
          <w:t>PoS</w:t>
        </w:r>
        <w:proofErr w:type="spellEnd"/>
        <w:r w:rsidRPr="00F07478">
          <w:rPr>
            <w:lang w:val="en-US"/>
          </w:rPr>
          <w:t>: it tells us how much of our belief lies in the range where the trial is likely to succeed</w:t>
        </w:r>
        <w:r w:rsidRPr="00F2696C">
          <w:rPr>
            <w:lang w:val="en-US"/>
          </w:rPr>
          <w:t>"</w:t>
        </w:r>
        <w:r>
          <w:rPr>
            <w:lang w:val="en-US"/>
          </w:rPr>
          <w:t>.</w:t>
        </w:r>
        <w:r w:rsidRPr="00F2696C">
          <w:rPr>
            <w:lang w:val="en-US"/>
          </w:rPr>
          <w:t xml:space="preserve"> </w:t>
        </w:r>
        <w:commentRangeStart w:id="237"/>
        <w:r w:rsidRPr="00F2696C">
          <w:rPr>
            <w:lang w:val="en-US"/>
          </w:rPr>
          <w:t xml:space="preserve">For the distribution plot (right panel), highlight that "the shaded area visually represents the </w:t>
        </w:r>
        <w:proofErr w:type="spellStart"/>
        <w:r w:rsidRPr="00F2696C">
          <w:rPr>
            <w:lang w:val="en-US"/>
          </w:rPr>
          <w:t>PoS</w:t>
        </w:r>
        <w:proofErr w:type="spellEnd"/>
        <w:r w:rsidRPr="00F2696C">
          <w:rPr>
            <w:lang w:val="en-US"/>
          </w:rPr>
          <w:t xml:space="preserve"> percentage – a simple takeaway for the overall chance of success." These plots are good for showing how </w:t>
        </w:r>
        <w:proofErr w:type="spellStart"/>
        <w:r w:rsidRPr="00F2696C">
          <w:rPr>
            <w:lang w:val="en-US"/>
          </w:rPr>
          <w:t>PoS</w:t>
        </w:r>
        <w:proofErr w:type="spellEnd"/>
        <w:r w:rsidRPr="00F2696C">
          <w:rPr>
            <w:lang w:val="en-US"/>
          </w:rPr>
          <w:t xml:space="preserve"> is derived by averaging conditional power across the prior</w:t>
        </w:r>
        <w:commentRangeEnd w:id="237"/>
        <w:r w:rsidRPr="00F2696C">
          <w:rPr>
            <w:rStyle w:val="CommentReference"/>
            <w:sz w:val="22"/>
            <w:szCs w:val="22"/>
            <w:lang w:val="en-US"/>
          </w:rPr>
          <w:commentReference w:id="237"/>
        </w:r>
        <w:r w:rsidRPr="00F2696C">
          <w:rPr>
            <w:lang w:val="en-US"/>
          </w:rPr>
          <w:t>.</w:t>
        </w:r>
      </w:ins>
    </w:p>
    <w:p w14:paraId="37F6BFAF" w14:textId="77777777" w:rsidR="008C3B18" w:rsidRDefault="008C3B18" w:rsidP="008C3B18">
      <w:pPr>
        <w:rPr>
          <w:ins w:id="238" w:author="Guerin, Tadhg" w:date="2025-08-07T10:38:00Z" w16du:dateUtc="2025-08-07T09:38:00Z"/>
          <w:b/>
          <w:bCs/>
          <w:lang w:val="en-US"/>
        </w:rPr>
      </w:pPr>
    </w:p>
    <w:p w14:paraId="102478F7" w14:textId="77777777" w:rsidR="008C3B18" w:rsidRDefault="008C3B18" w:rsidP="008C3B18">
      <w:pPr>
        <w:rPr>
          <w:ins w:id="239" w:author="Guerin, Tadhg" w:date="2025-08-07T10:38:00Z" w16du:dateUtc="2025-08-07T09:38:00Z"/>
          <w:b/>
          <w:bCs/>
          <w:lang w:val="en-US"/>
        </w:rPr>
      </w:pPr>
      <w:commentRangeStart w:id="240"/>
      <w:commentRangeStart w:id="241"/>
      <w:commentRangeStart w:id="242"/>
      <w:commentRangeStart w:id="243"/>
      <w:commentRangeStart w:id="244"/>
      <w:commentRangeEnd w:id="244"/>
      <w:ins w:id="245" w:author="Guerin, Tadhg" w:date="2025-08-07T10:38:00Z" w16du:dateUtc="2025-08-07T09:38:00Z">
        <w:r>
          <w:rPr>
            <w:rStyle w:val="CommentReference"/>
            <w:b/>
            <w:bCs/>
            <w:sz w:val="22"/>
            <w:szCs w:val="22"/>
            <w:lang w:val="en-US"/>
          </w:rPr>
          <w:commentReference w:id="244"/>
        </w:r>
        <w:commentRangeEnd w:id="240"/>
        <w:r>
          <w:rPr>
            <w:rStyle w:val="CommentReference"/>
            <w:b/>
            <w:bCs/>
            <w:sz w:val="22"/>
            <w:szCs w:val="22"/>
            <w:lang w:val="en-US"/>
          </w:rPr>
          <w:commentReference w:id="240"/>
        </w:r>
        <w:commentRangeEnd w:id="241"/>
        <w:r>
          <w:rPr>
            <w:rStyle w:val="CommentReference"/>
            <w:b/>
            <w:bCs/>
            <w:sz w:val="22"/>
            <w:szCs w:val="22"/>
            <w:lang w:val="en-US"/>
          </w:rPr>
          <w:commentReference w:id="241"/>
        </w:r>
        <w:commentRangeEnd w:id="242"/>
        <w:r>
          <w:rPr>
            <w:rStyle w:val="CommentReference"/>
            <w:b/>
            <w:bCs/>
            <w:sz w:val="22"/>
            <w:szCs w:val="22"/>
            <w:lang w:val="en-US"/>
          </w:rPr>
          <w:commentReference w:id="242"/>
        </w:r>
        <w:commentRangeEnd w:id="243"/>
        <w:r>
          <w:rPr>
            <w:rStyle w:val="CommentReference"/>
            <w:b/>
            <w:bCs/>
            <w:sz w:val="22"/>
            <w:szCs w:val="22"/>
            <w:lang w:val="en-US"/>
          </w:rPr>
          <w:commentReference w:id="243"/>
        </w:r>
      </w:ins>
    </w:p>
    <w:p w14:paraId="62414DC8" w14:textId="77777777" w:rsidR="008C3B18" w:rsidRDefault="008C3B18" w:rsidP="008C3B18">
      <w:pPr>
        <w:rPr>
          <w:ins w:id="246" w:author="Guerin, Tadhg" w:date="2025-08-07T10:38:00Z" w16du:dateUtc="2025-08-07T09:38:00Z"/>
        </w:rPr>
      </w:pPr>
      <w:ins w:id="247" w:author="Guerin, Tadhg" w:date="2025-08-07T10:38:00Z" w16du:dateUtc="2025-08-07T09:38:00Z">
        <w:r>
          <w:rPr>
            <w:noProof/>
          </w:rPr>
          <w:drawing>
            <wp:inline distT="0" distB="0" distL="0" distR="0" wp14:anchorId="7E51D861" wp14:editId="5F82D482">
              <wp:extent cx="5943600" cy="3838575"/>
              <wp:effectExtent l="0" t="0" r="0" b="0"/>
              <wp:docPr id="368126450" name="drawing" descr="A diagram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26450" name="drawing" descr="A diagram of a normal distribution&#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inline>
          </w:drawing>
        </w:r>
      </w:ins>
    </w:p>
    <w:p w14:paraId="4384D661" w14:textId="77777777" w:rsidR="008C3B18" w:rsidRDefault="008C3B18" w:rsidP="00F2696C">
      <w:pPr>
        <w:rPr>
          <w:ins w:id="248" w:author="Guerin, Tadhg" w:date="2025-08-07T10:38:00Z" w16du:dateUtc="2025-08-07T09:38:00Z"/>
          <w:lang w:val="en-US"/>
        </w:rPr>
      </w:pPr>
    </w:p>
    <w:p w14:paraId="3A1240EC" w14:textId="1E78DD78" w:rsidR="008C3B18" w:rsidRPr="008C3B18" w:rsidRDefault="008C3B18" w:rsidP="008C3B18">
      <w:pPr>
        <w:pStyle w:val="Heading3"/>
        <w:rPr>
          <w:ins w:id="249" w:author="Guerin, Tadhg" w:date="2025-08-07T10:38:00Z" w16du:dateUtc="2025-08-07T09:38:00Z"/>
          <w:b/>
          <w:bCs/>
          <w:lang w:val="en-US"/>
          <w:rPrChange w:id="250" w:author="Guerin, Tadhg" w:date="2025-08-07T10:39:00Z" w16du:dateUtc="2025-08-07T09:39:00Z">
            <w:rPr>
              <w:ins w:id="251" w:author="Guerin, Tadhg" w:date="2025-08-07T10:38:00Z" w16du:dateUtc="2025-08-07T09:38:00Z"/>
              <w:lang w:val="en-US"/>
            </w:rPr>
          </w:rPrChange>
        </w:rPr>
        <w:pPrChange w:id="252" w:author="Guerin, Tadhg" w:date="2025-08-07T10:39:00Z" w16du:dateUtc="2025-08-07T09:39:00Z">
          <w:pPr/>
        </w:pPrChange>
      </w:pPr>
      <w:ins w:id="253" w:author="Guerin, Tadhg" w:date="2025-08-07T10:39:00Z" w16du:dateUtc="2025-08-07T09:39:00Z">
        <w:r w:rsidRPr="008C3B18">
          <w:rPr>
            <w:b/>
            <w:bCs/>
            <w:lang w:val="en-US"/>
            <w:rPrChange w:id="254" w:author="Guerin, Tadhg" w:date="2025-08-07T10:39:00Z" w16du:dateUtc="2025-08-07T09:39:00Z">
              <w:rPr>
                <w:lang w:val="en-US"/>
              </w:rPr>
            </w:rPrChange>
          </w:rPr>
          <w:t xml:space="preserve">Properties of </w:t>
        </w:r>
        <w:proofErr w:type="spellStart"/>
        <w:r w:rsidRPr="008C3B18">
          <w:rPr>
            <w:b/>
            <w:bCs/>
            <w:lang w:val="en-US"/>
            <w:rPrChange w:id="255" w:author="Guerin, Tadhg" w:date="2025-08-07T10:39:00Z" w16du:dateUtc="2025-08-07T09:39:00Z">
              <w:rPr>
                <w:lang w:val="en-US"/>
              </w:rPr>
            </w:rPrChange>
          </w:rPr>
          <w:t>PoS</w:t>
        </w:r>
      </w:ins>
      <w:proofErr w:type="spellEnd"/>
    </w:p>
    <w:p w14:paraId="12CB33A5" w14:textId="76128F00" w:rsidR="00416105" w:rsidRPr="00F2696C" w:rsidDel="00494B5A" w:rsidRDefault="00416105" w:rsidP="00F2696C">
      <w:pPr>
        <w:rPr>
          <w:del w:id="256" w:author="VEZZOLI Stefano" w:date="2025-08-05T11:43:00Z"/>
          <w:lang w:val="en-US"/>
        </w:rPr>
      </w:pPr>
    </w:p>
    <w:p w14:paraId="0707EF7C" w14:textId="41176070" w:rsidR="00F2696C" w:rsidRPr="00F2696C" w:rsidRDefault="00F2696C" w:rsidP="00F2696C">
      <w:pPr>
        <w:rPr>
          <w:lang w:val="en-US"/>
        </w:rPr>
      </w:pPr>
      <w:commentRangeStart w:id="257"/>
      <w:commentRangeStart w:id="258"/>
      <w:commentRangeStart w:id="259"/>
      <w:r w:rsidRPr="00F2696C">
        <w:rPr>
          <w:lang w:val="en-US"/>
        </w:rPr>
        <w:t xml:space="preserve">There are several key properties of </w:t>
      </w:r>
      <w:proofErr w:type="spellStart"/>
      <w:r w:rsidRPr="00F2696C">
        <w:rPr>
          <w:lang w:val="en-US"/>
        </w:rPr>
        <w:t>PoS</w:t>
      </w:r>
      <w:proofErr w:type="spellEnd"/>
      <w:r w:rsidRPr="00F2696C">
        <w:rPr>
          <w:lang w:val="en-US"/>
        </w:rPr>
        <w:t xml:space="preserve"> that are important for non-statisticians to be aware of:</w:t>
      </w:r>
      <w:commentRangeEnd w:id="257"/>
      <w:r w:rsidR="00D42ADC" w:rsidRPr="00F2696C">
        <w:rPr>
          <w:rStyle w:val="CommentReference"/>
          <w:sz w:val="22"/>
          <w:szCs w:val="22"/>
          <w:lang w:val="en-US"/>
        </w:rPr>
        <w:commentReference w:id="257"/>
      </w:r>
      <w:commentRangeEnd w:id="258"/>
      <w:r w:rsidR="00425519" w:rsidRPr="00F2696C">
        <w:rPr>
          <w:rStyle w:val="CommentReference"/>
          <w:sz w:val="22"/>
          <w:szCs w:val="22"/>
          <w:lang w:val="en-US"/>
        </w:rPr>
        <w:commentReference w:id="258"/>
      </w:r>
      <w:commentRangeEnd w:id="259"/>
      <w:r w:rsidR="006A25A2">
        <w:rPr>
          <w:rStyle w:val="CommentReference"/>
        </w:rPr>
        <w:commentReference w:id="259"/>
      </w:r>
    </w:p>
    <w:p w14:paraId="567B1B39" w14:textId="601A9372" w:rsidR="00F2696C" w:rsidRPr="00F2696C" w:rsidRDefault="00F2696C" w:rsidP="00F2696C">
      <w:pPr>
        <w:numPr>
          <w:ilvl w:val="0"/>
          <w:numId w:val="41"/>
        </w:numPr>
        <w:rPr>
          <w:lang w:val="en-US"/>
        </w:rPr>
      </w:pPr>
      <w:r w:rsidRPr="00F2696C">
        <w:rPr>
          <w:b/>
          <w:bCs/>
          <w:lang w:val="en-US"/>
        </w:rPr>
        <w:t>Impact of Prior Uncertainty:</w:t>
      </w:r>
      <w:r w:rsidRPr="00F2696C">
        <w:rPr>
          <w:lang w:val="en-US"/>
        </w:rPr>
        <w:t xml:space="preserve"> The precision of prior </w:t>
      </w:r>
      <w:r w:rsidR="004E168D">
        <w:rPr>
          <w:lang w:val="en-US"/>
        </w:rPr>
        <w:t xml:space="preserve">distribution </w:t>
      </w:r>
      <w:r w:rsidRPr="00F2696C">
        <w:rPr>
          <w:lang w:val="en-US"/>
        </w:rPr>
        <w:t>significantly influences</w:t>
      </w:r>
      <w:r w:rsidR="000F633E">
        <w:rPr>
          <w:lang w:val="en-US"/>
        </w:rPr>
        <w:t xml:space="preserve"> </w:t>
      </w:r>
      <w:proofErr w:type="gramStart"/>
      <w:r w:rsidR="000F633E">
        <w:rPr>
          <w:lang w:val="en-US"/>
        </w:rPr>
        <w:t>the</w:t>
      </w:r>
      <w:r w:rsidRPr="00F2696C">
        <w:rPr>
          <w:lang w:val="en-US"/>
        </w:rPr>
        <w:t xml:space="preserve"> </w:t>
      </w:r>
      <w:proofErr w:type="spellStart"/>
      <w:r w:rsidRPr="00F2696C">
        <w:rPr>
          <w:lang w:val="en-US"/>
        </w:rPr>
        <w:t>PoS</w:t>
      </w:r>
      <w:proofErr w:type="spellEnd"/>
      <w:proofErr w:type="gramEnd"/>
      <w:r w:rsidRPr="00F2696C">
        <w:rPr>
          <w:lang w:val="en-US"/>
        </w:rPr>
        <w:t xml:space="preserve"> (Morita et al, 2010).</w:t>
      </w:r>
    </w:p>
    <w:p w14:paraId="4BD035DE" w14:textId="54AE0D61" w:rsidR="00F2696C" w:rsidRDefault="00F2696C" w:rsidP="00F2696C">
      <w:pPr>
        <w:numPr>
          <w:ilvl w:val="1"/>
          <w:numId w:val="41"/>
        </w:numPr>
        <w:rPr>
          <w:lang w:val="en-US"/>
        </w:rPr>
      </w:pPr>
      <w:r w:rsidRPr="00F2696C">
        <w:rPr>
          <w:b/>
          <w:bCs/>
          <w:lang w:val="en-US"/>
        </w:rPr>
        <w:lastRenderedPageBreak/>
        <w:t>Uninformative Prior (e.g., very small Phase 2):</w:t>
      </w:r>
      <w:r w:rsidRPr="00F2696C">
        <w:rPr>
          <w:lang w:val="en-US"/>
        </w:rPr>
        <w:t xml:space="preserve"> </w:t>
      </w:r>
      <w:r w:rsidR="000F633E">
        <w:rPr>
          <w:lang w:val="en-US"/>
        </w:rPr>
        <w:t>When</w:t>
      </w:r>
      <w:r w:rsidR="000F633E" w:rsidRPr="00F2696C">
        <w:rPr>
          <w:lang w:val="en-US"/>
        </w:rPr>
        <w:t xml:space="preserve"> </w:t>
      </w:r>
      <w:r w:rsidRPr="00F2696C">
        <w:rPr>
          <w:lang w:val="en-US"/>
        </w:rPr>
        <w:t>existing data is limited and uncertain (wide confidence intervals</w:t>
      </w:r>
      <w:r w:rsidR="000F633E">
        <w:rPr>
          <w:lang w:val="en-US"/>
        </w:rPr>
        <w:t xml:space="preserve"> of treatment effect</w:t>
      </w:r>
      <w:r w:rsidRPr="00F2696C">
        <w:rPr>
          <w:lang w:val="en-US"/>
        </w:rPr>
        <w:t xml:space="preserve">), the prior distribution is spread out. The resulting </w:t>
      </w:r>
      <w:proofErr w:type="spellStart"/>
      <w:r w:rsidRPr="00F2696C">
        <w:rPr>
          <w:lang w:val="en-US"/>
        </w:rPr>
        <w:t>PoS</w:t>
      </w:r>
      <w:proofErr w:type="spellEnd"/>
      <w:r w:rsidRPr="00F2696C">
        <w:rPr>
          <w:lang w:val="en-US"/>
        </w:rPr>
        <w:t xml:space="preserve"> for the next trial might be close to 50%, reflecting that the existing evidence </w:t>
      </w:r>
      <w:r w:rsidR="00C305AF" w:rsidRPr="00C305AF">
        <w:t>does not strongly support either success or failure</w:t>
      </w:r>
      <w:r w:rsidRPr="00F2696C">
        <w:rPr>
          <w:lang w:val="en-US"/>
        </w:rPr>
        <w:t xml:space="preserve">, regardless of </w:t>
      </w:r>
      <w:r w:rsidR="00342459">
        <w:rPr>
          <w:lang w:val="en-US"/>
        </w:rPr>
        <w:t>how large the next trial is</w:t>
      </w:r>
      <w:r w:rsidRPr="00F2696C">
        <w:rPr>
          <w:lang w:val="en-US"/>
        </w:rPr>
        <w:t>.</w:t>
      </w:r>
    </w:p>
    <w:p w14:paraId="4D296F5A" w14:textId="344415B6" w:rsidR="00047649" w:rsidRDefault="00047649" w:rsidP="70007613">
      <w:pPr>
        <w:numPr>
          <w:ilvl w:val="1"/>
          <w:numId w:val="41"/>
        </w:numPr>
        <w:rPr>
          <w:lang w:val="en-US"/>
        </w:rPr>
      </w:pPr>
      <w:r w:rsidRPr="70007613">
        <w:rPr>
          <w:b/>
          <w:bCs/>
          <w:lang w:val="en-US"/>
        </w:rPr>
        <w:t>Informative Prior (e.g., large, convincing Phase 2):</w:t>
      </w:r>
      <w:r w:rsidRPr="70007613">
        <w:rPr>
          <w:lang w:val="en-US"/>
        </w:rPr>
        <w:t xml:space="preserve"> If prior data is strong (narrow confidence intervals</w:t>
      </w:r>
      <w:r w:rsidR="00681D0A" w:rsidRPr="70007613">
        <w:rPr>
          <w:lang w:val="en-US"/>
        </w:rPr>
        <w:t xml:space="preserve"> of treatment effect</w:t>
      </w:r>
      <w:r w:rsidRPr="70007613">
        <w:rPr>
          <w:lang w:val="en-US"/>
        </w:rPr>
        <w:t xml:space="preserve">), the prior distribution is sharply focused. In this case, </w:t>
      </w:r>
      <w:proofErr w:type="gramStart"/>
      <w:r w:rsidRPr="70007613">
        <w:rPr>
          <w:lang w:val="en-US"/>
        </w:rPr>
        <w:t xml:space="preserve">the </w:t>
      </w:r>
      <w:proofErr w:type="spellStart"/>
      <w:r w:rsidRPr="70007613">
        <w:rPr>
          <w:lang w:val="en-US"/>
        </w:rPr>
        <w:t>PoS</w:t>
      </w:r>
      <w:proofErr w:type="spellEnd"/>
      <w:proofErr w:type="gramEnd"/>
      <w:r w:rsidRPr="70007613">
        <w:rPr>
          <w:lang w:val="en-US"/>
        </w:rPr>
        <w:t xml:space="preserve"> </w:t>
      </w:r>
      <w:r w:rsidR="00614BAD">
        <w:t>approaches the value of traditional power, reflecting greater confidence in the expected effect size</w:t>
      </w:r>
      <w:r w:rsidRPr="70007613">
        <w:rPr>
          <w:lang w:val="en-US"/>
        </w:rPr>
        <w:t>.</w:t>
      </w:r>
      <w:commentRangeStart w:id="260"/>
      <w:commentRangeStart w:id="261"/>
      <w:commentRangeEnd w:id="260"/>
      <w:r>
        <w:rPr>
          <w:rStyle w:val="CommentReference"/>
        </w:rPr>
        <w:commentReference w:id="260"/>
      </w:r>
      <w:commentRangeEnd w:id="261"/>
      <w:r>
        <w:rPr>
          <w:rStyle w:val="CommentReference"/>
        </w:rPr>
        <w:commentReference w:id="261"/>
      </w:r>
    </w:p>
    <w:p w14:paraId="286CB610" w14:textId="04526941" w:rsidR="00047649" w:rsidRDefault="00047649" w:rsidP="0D812C69"/>
    <w:p w14:paraId="183AE550" w14:textId="557FF8B1" w:rsidR="009A6A46" w:rsidRPr="00F2696C" w:rsidRDefault="7BF45963" w:rsidP="70007613">
      <w:pPr>
        <w:rPr>
          <w:ins w:id="262" w:author="Lesedi Ledwaba-Chapman" w:date="2025-07-15T16:22:00Z"/>
        </w:rPr>
      </w:pPr>
      <w:commentRangeStart w:id="263"/>
      <w:commentRangeStart w:id="264"/>
      <w:ins w:id="265" w:author="Lesedi Ledwaba-Chapman" w:date="2025-07-15T16:17:00Z">
        <w:r>
          <w:rPr>
            <w:noProof/>
          </w:rPr>
          <w:drawing>
            <wp:inline distT="0" distB="0" distL="0" distR="0" wp14:anchorId="7784FB75" wp14:editId="652F6E1D">
              <wp:extent cx="5943600" cy="3867150"/>
              <wp:effectExtent l="0" t="0" r="0" b="0"/>
              <wp:docPr id="14542072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07237"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ins>
      <w:commentRangeEnd w:id="263"/>
      <w:r w:rsidR="009A6A46">
        <w:rPr>
          <w:rStyle w:val="CommentReference"/>
        </w:rPr>
        <w:commentReference w:id="263"/>
      </w:r>
      <w:commentRangeEnd w:id="264"/>
      <w:r w:rsidR="0023760E">
        <w:rPr>
          <w:rStyle w:val="CommentReference"/>
        </w:rPr>
        <w:commentReference w:id="264"/>
      </w:r>
    </w:p>
    <w:p w14:paraId="20437D2A" w14:textId="4A3F4DD9" w:rsidR="66AA2AF9" w:rsidRDefault="66AA2AF9" w:rsidP="70007613">
      <w:pPr>
        <w:rPr>
          <w:ins w:id="266" w:author="Lesedi Ledwaba-Chapman" w:date="2025-07-15T16:49:00Z"/>
        </w:rPr>
      </w:pPr>
      <w:commentRangeStart w:id="267"/>
      <w:ins w:id="268" w:author="Lesedi Ledwaba-Chapman" w:date="2025-07-15T16:22:00Z">
        <w:r>
          <w:rPr>
            <w:noProof/>
          </w:rPr>
          <w:lastRenderedPageBreak/>
          <w:drawing>
            <wp:inline distT="0" distB="0" distL="0" distR="0" wp14:anchorId="3D246C95" wp14:editId="15985872">
              <wp:extent cx="5943600" cy="3924300"/>
              <wp:effectExtent l="0" t="0" r="0" b="0"/>
              <wp:docPr id="7711351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35174"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inline>
          </w:drawing>
        </w:r>
      </w:ins>
      <w:commentRangeEnd w:id="267"/>
      <w:r>
        <w:rPr>
          <w:rStyle w:val="CommentReference"/>
        </w:rPr>
        <w:commentReference w:id="267"/>
      </w:r>
    </w:p>
    <w:p w14:paraId="54582C41" w14:textId="75882415" w:rsidR="21D6E4CC" w:rsidRDefault="21D6E4CC" w:rsidP="70007613">
      <w:commentRangeStart w:id="269"/>
      <w:ins w:id="270" w:author="Lesedi Ledwaba-Chapman" w:date="2025-07-15T16:49:00Z">
        <w:del w:id="271" w:author="Guerin, Tadhg" w:date="2025-08-07T10:44:00Z" w16du:dateUtc="2025-08-07T09:44:00Z">
          <w:r w:rsidDel="008C3B18">
            <w:rPr>
              <w:noProof/>
            </w:rPr>
            <w:drawing>
              <wp:inline distT="0" distB="0" distL="0" distR="0" wp14:anchorId="7C5488F3" wp14:editId="02DD315E">
                <wp:extent cx="5943600" cy="1905000"/>
                <wp:effectExtent l="0" t="0" r="0" b="0"/>
                <wp:docPr id="9781227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2274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del>
      </w:ins>
      <w:commentRangeEnd w:id="269"/>
      <w:r>
        <w:rPr>
          <w:rStyle w:val="CommentReference"/>
        </w:rPr>
        <w:commentReference w:id="269"/>
      </w:r>
    </w:p>
    <w:p w14:paraId="341DA9CD" w14:textId="77777777" w:rsidR="00536734" w:rsidRDefault="00F2696C">
      <w:pPr>
        <w:ind w:left="709"/>
        <w:rPr>
          <w:ins w:id="272" w:author="VEZZOLI Stefano" w:date="2025-07-09T19:19:00Z"/>
          <w:lang w:val="en-US"/>
        </w:rPr>
        <w:pPrChange w:id="273" w:author="VEZZOLI Stefano" w:date="2025-07-09T19:19:00Z">
          <w:pPr/>
        </w:pPrChange>
      </w:pPr>
      <w:r w:rsidRPr="00F2696C">
        <w:rPr>
          <w:rFonts w:ascii="Segoe UI Emoji" w:hAnsi="Segoe UI Emoji" w:cs="Segoe UI Emoji"/>
          <w:b/>
          <w:bCs/>
          <w:lang w:val="en-US"/>
        </w:rPr>
        <w:t>💡</w:t>
      </w:r>
      <w:r w:rsidRPr="00F2696C">
        <w:rPr>
          <w:b/>
          <w:bCs/>
          <w:lang w:val="en-US"/>
        </w:rPr>
        <w:t xml:space="preserve"> </w:t>
      </w:r>
      <w:r w:rsidR="005C57CC" w:rsidRPr="005C57CC">
        <w:rPr>
          <w:b/>
          <w:bCs/>
        </w:rPr>
        <w:t>Helpful Tip</w:t>
      </w:r>
      <w:del w:id="274" w:author="Kimberley Hacquoil" w:date="2025-07-07T17:42:00Z">
        <w:r w:rsidR="005C57CC" w:rsidRPr="005C57CC" w:rsidDel="00D42ADC">
          <w:rPr>
            <w:b/>
            <w:bCs/>
          </w:rPr>
          <w:delText xml:space="preserve"> for Statisticians</w:delText>
        </w:r>
      </w:del>
      <w:r w:rsidR="005C57CC" w:rsidRPr="005C57CC">
        <w:rPr>
          <w:b/>
          <w:bCs/>
        </w:rPr>
        <w:t xml:space="preserve">: Relating Prior </w:t>
      </w:r>
      <w:ins w:id="275" w:author="VEZZOLI Stefano" w:date="2025-07-09T19:18:00Z">
        <w:r w:rsidR="00536734">
          <w:rPr>
            <w:b/>
            <w:bCs/>
          </w:rPr>
          <w:t xml:space="preserve">Impact to </w:t>
        </w:r>
      </w:ins>
      <w:r w:rsidR="005C57CC" w:rsidRPr="005C57CC">
        <w:rPr>
          <w:b/>
          <w:bCs/>
        </w:rPr>
        <w:t>Strength</w:t>
      </w:r>
      <w:ins w:id="276" w:author="VEZZOLI Stefano" w:date="2025-07-09T19:18:00Z">
        <w:r w:rsidR="00536734">
          <w:rPr>
            <w:b/>
            <w:bCs/>
          </w:rPr>
          <w:t xml:space="preserve"> of E</w:t>
        </w:r>
      </w:ins>
      <w:ins w:id="277" w:author="VEZZOLI Stefano" w:date="2025-07-09T19:19:00Z">
        <w:r w:rsidR="00536734">
          <w:rPr>
            <w:b/>
            <w:bCs/>
          </w:rPr>
          <w:t>v</w:t>
        </w:r>
      </w:ins>
      <w:ins w:id="278" w:author="VEZZOLI Stefano" w:date="2025-07-09T19:18:00Z">
        <w:r w:rsidR="00536734">
          <w:rPr>
            <w:b/>
            <w:bCs/>
          </w:rPr>
          <w:t>idence</w:t>
        </w:r>
      </w:ins>
      <w:r w:rsidR="005C57CC" w:rsidRPr="005C57CC">
        <w:rPr>
          <w:b/>
          <w:bCs/>
        </w:rPr>
        <w:t xml:space="preserve"> </w:t>
      </w:r>
      <w:del w:id="279" w:author="VEZZOLI Stefano" w:date="2025-07-09T19:18:00Z">
        <w:r w:rsidR="005C57CC" w:rsidRPr="005C57CC" w:rsidDel="00536734">
          <w:rPr>
            <w:b/>
            <w:bCs/>
          </w:rPr>
          <w:delText>to Development</w:delText>
        </w:r>
      </w:del>
      <w:ins w:id="280" w:author="VEZZOLI Stefano" w:date="2025-07-09T19:18:00Z">
        <w:r w:rsidR="00536734">
          <w:rPr>
            <w:b/>
            <w:bCs/>
          </w:rPr>
          <w:t xml:space="preserve"> Previous Phases</w:t>
        </w:r>
      </w:ins>
      <w:del w:id="281" w:author="VEZZOLI Stefano" w:date="2025-07-09T19:18:00Z">
        <w:r w:rsidR="005C57CC" w:rsidRPr="005C57CC" w:rsidDel="00536734">
          <w:rPr>
            <w:b/>
            <w:bCs/>
          </w:rPr>
          <w:delText xml:space="preserve"> Stages</w:delText>
        </w:r>
      </w:del>
      <w:r w:rsidRPr="00F2696C">
        <w:rPr>
          <w:lang w:val="en-US"/>
        </w:rPr>
        <w:t xml:space="preserve"> </w:t>
      </w:r>
    </w:p>
    <w:p w14:paraId="6565C166" w14:textId="5B8BD5DA" w:rsidR="00536734" w:rsidRPr="00536734" w:rsidRDefault="00536734">
      <w:pPr>
        <w:ind w:left="709"/>
        <w:rPr>
          <w:ins w:id="282" w:author="VEZZOLI Stefano" w:date="2025-07-09T19:19:00Z"/>
          <w:b/>
          <w:bCs/>
          <w:lang w:val="en-US"/>
          <w:rPrChange w:id="283" w:author="VEZZOLI Stefano" w:date="2025-07-09T19:19:00Z">
            <w:rPr>
              <w:ins w:id="284" w:author="VEZZOLI Stefano" w:date="2025-07-09T19:19:00Z"/>
              <w:lang w:val="en-US"/>
            </w:rPr>
          </w:rPrChange>
        </w:rPr>
        <w:pPrChange w:id="285" w:author="VEZZOLI Stefano" w:date="2025-07-09T19:19:00Z">
          <w:pPr/>
        </w:pPrChange>
      </w:pPr>
      <w:ins w:id="286" w:author="VEZZOLI Stefano" w:date="2025-07-09T19:19:00Z">
        <w:r w:rsidRPr="00536734">
          <w:rPr>
            <w:b/>
            <w:bCs/>
            <w:lang w:val="en-US"/>
            <w:rPrChange w:id="287" w:author="VEZZOLI Stefano" w:date="2025-07-09T19:19:00Z">
              <w:rPr>
                <w:lang w:val="en-US"/>
              </w:rPr>
            </w:rPrChange>
          </w:rPr>
          <w:t>Weak evidence</w:t>
        </w:r>
      </w:ins>
    </w:p>
    <w:p w14:paraId="7B51483D" w14:textId="6C02709B" w:rsidR="009A6A46" w:rsidRDefault="00DE1EC4" w:rsidP="00536734">
      <w:pPr>
        <w:ind w:left="1276"/>
        <w:rPr>
          <w:ins w:id="288" w:author="VEZZOLI Stefano" w:date="2025-07-09T19:19:00Z"/>
        </w:rPr>
      </w:pPr>
      <w:r w:rsidRPr="00DE1EC4">
        <w:t>"</w:t>
      </w:r>
      <w:ins w:id="289" w:author="VEZZOLI Stefano" w:date="2025-08-05T12:19:00Z">
        <w:r w:rsidR="00562174" w:rsidRPr="00562174">
          <w:t xml:space="preserve">Because our prior knowledge is weak, we </w:t>
        </w:r>
        <w:proofErr w:type="gramStart"/>
        <w:r w:rsidR="00562174" w:rsidRPr="00562174">
          <w:t>can't  reliably</w:t>
        </w:r>
        <w:proofErr w:type="gramEnd"/>
        <w:r w:rsidR="00562174" w:rsidRPr="00562174">
          <w:t xml:space="preserve"> predict the outcome of Phase 3. A </w:t>
        </w:r>
        <w:proofErr w:type="spellStart"/>
        <w:r w:rsidR="00562174" w:rsidRPr="00562174">
          <w:t>PoS</w:t>
        </w:r>
        <w:proofErr w:type="spellEnd"/>
        <w:r w:rsidR="00562174" w:rsidRPr="00562174">
          <w:t xml:space="preserve"> near 50% means that success and failure are equally likely.</w:t>
        </w:r>
        <w:r w:rsidR="00562174">
          <w:t>”</w:t>
        </w:r>
      </w:ins>
      <w:del w:id="290" w:author="VEZZOLI Stefano" w:date="2025-08-05T12:19:00Z">
        <w:r w:rsidRPr="00DE1EC4" w:rsidDel="00562174">
          <w:delText xml:space="preserve">If our prior knowledge is weak – say, after a very small or </w:delText>
        </w:r>
      </w:del>
      <w:del w:id="291" w:author="VEZZOLI Stefano" w:date="2025-07-09T19:28:00Z">
        <w:r w:rsidRPr="00DE1EC4" w:rsidDel="00560886">
          <w:delText xml:space="preserve">ambiguous </w:delText>
        </w:r>
      </w:del>
      <w:del w:id="292" w:author="VEZZOLI Stefano" w:date="2025-08-05T12:19:00Z">
        <w:r w:rsidRPr="00DE1EC4" w:rsidDel="00562174">
          <w:delText xml:space="preserve">Phase 2 study – </w:delText>
        </w:r>
      </w:del>
      <w:del w:id="293" w:author="VEZZOLI Stefano" w:date="2025-07-09T19:29:00Z">
        <w:r w:rsidRPr="00DE1EC4" w:rsidDel="00A34B9B">
          <w:delText xml:space="preserve">our </w:delText>
        </w:r>
      </w:del>
      <w:del w:id="294" w:author="VEZZOLI Stefano" w:date="2025-08-05T12:19:00Z">
        <w:r w:rsidRPr="00DE1EC4" w:rsidDel="00562174">
          <w:delText xml:space="preserve">PoS for Phase 3 might be around 50%. This reflects high uncertainty; the available data doesn't </w:delText>
        </w:r>
      </w:del>
      <w:del w:id="295" w:author="VEZZOLI Stefano" w:date="2025-07-09T19:29:00Z">
        <w:r w:rsidRPr="00DE1EC4" w:rsidDel="00BC3888">
          <w:delText>give a strong signal for</w:delText>
        </w:r>
      </w:del>
      <w:del w:id="296" w:author="VEZZOLI Stefano" w:date="2025-08-05T12:19:00Z">
        <w:r w:rsidRPr="00DE1EC4" w:rsidDel="00562174">
          <w:delText xml:space="preserve"> either success or failure</w:delText>
        </w:r>
      </w:del>
      <w:del w:id="297" w:author="VEZZOLI Stefano" w:date="2025-07-09T19:29:00Z">
        <w:r w:rsidRPr="00DE1EC4" w:rsidDel="00BC3888">
          <w:delText xml:space="preserve"> yet</w:delText>
        </w:r>
      </w:del>
      <w:del w:id="298" w:author="VEZZOLI Stefano" w:date="2025-08-05T12:19:00Z">
        <w:r w:rsidRPr="00DE1EC4" w:rsidDel="00562174">
          <w:delText>."</w:delText>
        </w:r>
      </w:del>
    </w:p>
    <w:p w14:paraId="6CDF8B08" w14:textId="57B7BEC3" w:rsidR="00536734" w:rsidRPr="00536734" w:rsidRDefault="00536734">
      <w:pPr>
        <w:ind w:left="709"/>
        <w:rPr>
          <w:b/>
          <w:bCs/>
          <w:lang w:val="en-US"/>
          <w:rPrChange w:id="299" w:author="VEZZOLI Stefano" w:date="2025-07-09T19:20:00Z">
            <w:rPr>
              <w:lang w:val="en-US"/>
            </w:rPr>
          </w:rPrChange>
        </w:rPr>
        <w:pPrChange w:id="300" w:author="VEZZOLI Stefano" w:date="2025-07-09T19:19:00Z">
          <w:pPr/>
        </w:pPrChange>
      </w:pPr>
      <w:ins w:id="301" w:author="VEZZOLI Stefano" w:date="2025-07-09T19:19:00Z">
        <w:r w:rsidRPr="00536734">
          <w:rPr>
            <w:b/>
            <w:bCs/>
            <w:rPrChange w:id="302" w:author="VEZZOLI Stefano" w:date="2025-07-09T19:20:00Z">
              <w:rPr/>
            </w:rPrChange>
          </w:rPr>
          <w:t>Strong evidence</w:t>
        </w:r>
      </w:ins>
    </w:p>
    <w:p w14:paraId="1E563469" w14:textId="16595453" w:rsidR="00F2696C" w:rsidDel="00047649" w:rsidRDefault="00F2696C">
      <w:pPr>
        <w:numPr>
          <w:ilvl w:val="1"/>
          <w:numId w:val="41"/>
        </w:numPr>
        <w:ind w:left="1276"/>
        <w:rPr>
          <w:del w:id="303" w:author="VEZZOLI Stefano" w:date="2025-07-09T19:17:00Z"/>
          <w:lang w:val="en-US"/>
        </w:rPr>
        <w:pPrChange w:id="304" w:author="VEZZOLI Stefano" w:date="2025-07-09T19:19:00Z">
          <w:pPr>
            <w:numPr>
              <w:ilvl w:val="1"/>
              <w:numId w:val="41"/>
            </w:numPr>
            <w:tabs>
              <w:tab w:val="num" w:pos="1440"/>
            </w:tabs>
            <w:ind w:left="1440" w:hanging="360"/>
          </w:pPr>
        </w:pPrChange>
      </w:pPr>
      <w:del w:id="305" w:author="VEZZOLI Stefano" w:date="2025-07-09T19:17:00Z">
        <w:r w:rsidRPr="00F2696C" w:rsidDel="00047649">
          <w:rPr>
            <w:b/>
            <w:bCs/>
            <w:lang w:val="en-US"/>
          </w:rPr>
          <w:delText>Informative Prior (e.g., large, convincing Phase 2):</w:delText>
        </w:r>
        <w:r w:rsidRPr="00F2696C" w:rsidDel="00047649">
          <w:rPr>
            <w:lang w:val="en-US"/>
          </w:rPr>
          <w:delText xml:space="preserve"> If prior data is strong (narrow confidence intervals), the prior distribution is sharply focused. In this case, the PoS for the next trial will start to reflect a number closer to the traditional power.</w:delText>
        </w:r>
      </w:del>
    </w:p>
    <w:p w14:paraId="41CD0882" w14:textId="77777777" w:rsidR="00477B97" w:rsidRPr="00F2696C" w:rsidDel="00536734" w:rsidRDefault="00477B97">
      <w:pPr>
        <w:ind w:left="1276"/>
        <w:rPr>
          <w:del w:id="306" w:author="VEZZOLI Stefano" w:date="2025-07-09T19:19:00Z"/>
          <w:lang w:val="en-US"/>
        </w:rPr>
        <w:pPrChange w:id="307" w:author="VEZZOLI Stefano" w:date="2025-07-09T19:19:00Z">
          <w:pPr>
            <w:ind w:left="1440"/>
          </w:pPr>
        </w:pPrChange>
      </w:pPr>
    </w:p>
    <w:p w14:paraId="4352EBA1" w14:textId="51EBF830" w:rsidR="005C57CC" w:rsidDel="00536734" w:rsidRDefault="00F2696C">
      <w:pPr>
        <w:ind w:left="1276"/>
        <w:rPr>
          <w:del w:id="308" w:author="VEZZOLI Stefano" w:date="2025-07-09T19:19:00Z"/>
          <w:b/>
          <w:bCs/>
        </w:rPr>
        <w:pPrChange w:id="309" w:author="VEZZOLI Stefano" w:date="2025-07-09T19:19:00Z">
          <w:pPr>
            <w:ind w:left="360"/>
          </w:pPr>
        </w:pPrChange>
      </w:pPr>
      <w:commentRangeStart w:id="310"/>
      <w:commentRangeStart w:id="311"/>
      <w:commentRangeStart w:id="312"/>
      <w:del w:id="313" w:author="VEZZOLI Stefano" w:date="2025-07-09T19:19:00Z">
        <w:r w:rsidRPr="00F2696C" w:rsidDel="00536734">
          <w:rPr>
            <w:rFonts w:ascii="Segoe UI Emoji" w:hAnsi="Segoe UI Emoji" w:cs="Segoe UI Emoji"/>
            <w:b/>
            <w:bCs/>
            <w:lang w:val="en-US"/>
          </w:rPr>
          <w:delText>💡</w:delText>
        </w:r>
        <w:r w:rsidRPr="00F2696C" w:rsidDel="00536734">
          <w:rPr>
            <w:b/>
            <w:bCs/>
            <w:lang w:val="en-US"/>
          </w:rPr>
          <w:delText xml:space="preserve"> </w:delText>
        </w:r>
        <w:r w:rsidR="005C57CC" w:rsidRPr="005C57CC" w:rsidDel="00536734">
          <w:rPr>
            <w:b/>
            <w:bCs/>
          </w:rPr>
          <w:delText xml:space="preserve">Helpful Tip for Statisticians: (Continued) </w:delText>
        </w:r>
      </w:del>
    </w:p>
    <w:p w14:paraId="6C25539E" w14:textId="3FC2A3E4" w:rsidR="00F2696C" w:rsidRDefault="00250A36">
      <w:pPr>
        <w:ind w:left="1276"/>
        <w:rPr>
          <w:lang w:val="en-US"/>
        </w:rPr>
        <w:pPrChange w:id="314" w:author="VEZZOLI Stefano" w:date="2025-07-09T19:19:00Z">
          <w:pPr>
            <w:ind w:left="360"/>
          </w:pPr>
        </w:pPrChange>
      </w:pPr>
      <w:r w:rsidRPr="00250A36">
        <w:t>"</w:t>
      </w:r>
      <w:ins w:id="315" w:author="VEZZOLI Stefano" w:date="2025-08-05T12:25:00Z">
        <w:r w:rsidR="00C92AC2" w:rsidRPr="00C92AC2">
          <w:t xml:space="preserve">The Phase 2 results are clear and support the assumptions used in the power calculation. Therefore, the power </w:t>
        </w:r>
        <w:r w:rsidR="00722072">
          <w:t>i</w:t>
        </w:r>
        <w:r w:rsidR="00C92AC2" w:rsidRPr="00C92AC2">
          <w:t xml:space="preserve">s a reliable estimate of the </w:t>
        </w:r>
        <w:proofErr w:type="spellStart"/>
        <w:r w:rsidR="00C92AC2" w:rsidRPr="00C92AC2">
          <w:t>PoS</w:t>
        </w:r>
        <w:proofErr w:type="spellEnd"/>
        <w:r w:rsidR="00C92AC2" w:rsidRPr="00C92AC2">
          <w:t xml:space="preserve"> for Phase 3</w:t>
        </w:r>
      </w:ins>
      <w:del w:id="316" w:author="VEZZOLI Stefano" w:date="2025-08-05T12:25:00Z">
        <w:r w:rsidRPr="00250A36" w:rsidDel="00C92AC2">
          <w:delText>Conversely, if we have</w:delText>
        </w:r>
      </w:del>
      <w:del w:id="317" w:author="VEZZOLI Stefano" w:date="2025-07-09T19:26:00Z">
        <w:r w:rsidRPr="00250A36" w:rsidDel="004017C4">
          <w:delText xml:space="preserve"> a </w:delText>
        </w:r>
      </w:del>
      <w:del w:id="318" w:author="VEZZOLI Stefano" w:date="2025-08-05T12:25:00Z">
        <w:r w:rsidRPr="00250A36" w:rsidDel="00C92AC2">
          <w:delText xml:space="preserve">robust, convincing Phase 2 </w:delText>
        </w:r>
      </w:del>
      <w:del w:id="319" w:author="VEZZOLI Stefano" w:date="2025-07-09T19:27:00Z">
        <w:r w:rsidRPr="00250A36" w:rsidDel="009C19AC">
          <w:delText>dataset</w:delText>
        </w:r>
      </w:del>
      <w:del w:id="320" w:author="VEZZOLI Stefano" w:date="2025-08-05T12:25:00Z">
        <w:r w:rsidRPr="00250A36" w:rsidDel="00C92AC2">
          <w:delText xml:space="preserve">, </w:delText>
        </w:r>
      </w:del>
      <w:del w:id="321" w:author="VEZZOLI Stefano" w:date="2025-07-09T19:27:00Z">
        <w:r w:rsidRPr="00250A36" w:rsidDel="009C19AC">
          <w:delText>this provides an informative prior. T</w:delText>
        </w:r>
      </w:del>
      <w:del w:id="322" w:author="VEZZOLI Stefano" w:date="2025-08-05T12:25:00Z">
        <w:r w:rsidRPr="00250A36" w:rsidDel="00C92AC2">
          <w:delText xml:space="preserve">he PoS for Phase 3 will then be more definitive and </w:delText>
        </w:r>
      </w:del>
      <w:del w:id="323" w:author="VEZZOLI Stefano" w:date="2025-07-09T19:27:00Z">
        <w:r w:rsidRPr="00250A36" w:rsidDel="00402D58">
          <w:delText xml:space="preserve">often </w:delText>
        </w:r>
      </w:del>
      <w:del w:id="324" w:author="VEZZOLI Stefano" w:date="2025-08-05T12:25:00Z">
        <w:r w:rsidRPr="00250A36" w:rsidDel="00C92AC2">
          <w:delText xml:space="preserve">closer to the traditional power calculated assuming the Phase 2 effect size, because we have </w:delText>
        </w:r>
      </w:del>
      <w:del w:id="325" w:author="VEZZOLI Stefano" w:date="2025-07-09T19:31:00Z">
        <w:r w:rsidRPr="00250A36" w:rsidDel="00E93081">
          <w:delText>stronger conviction</w:delText>
        </w:r>
      </w:del>
      <w:del w:id="326" w:author="VEZZOLI Stefano" w:date="2025-08-05T12:25:00Z">
        <w:r w:rsidRPr="00250A36" w:rsidDel="00C92AC2">
          <w:delText xml:space="preserve"> in that effect</w:delText>
        </w:r>
      </w:del>
      <w:r w:rsidRPr="00250A36">
        <w:t>."</w:t>
      </w:r>
      <w:commentRangeEnd w:id="310"/>
      <w:r w:rsidR="00834719">
        <w:rPr>
          <w:rStyle w:val="CommentReference"/>
          <w:sz w:val="22"/>
          <w:szCs w:val="22"/>
          <w:lang w:val="en-US"/>
        </w:rPr>
        <w:commentReference w:id="310"/>
      </w:r>
      <w:commentRangeEnd w:id="311"/>
      <w:r w:rsidR="00636910">
        <w:rPr>
          <w:rStyle w:val="CommentReference"/>
          <w:sz w:val="22"/>
          <w:szCs w:val="22"/>
          <w:lang w:val="en-US"/>
        </w:rPr>
        <w:commentReference w:id="311"/>
      </w:r>
      <w:commentRangeEnd w:id="312"/>
      <w:r w:rsidR="008374B0">
        <w:rPr>
          <w:rStyle w:val="CommentReference"/>
        </w:rPr>
        <w:commentReference w:id="312"/>
      </w:r>
    </w:p>
    <w:p w14:paraId="441B9DAA" w14:textId="77777777" w:rsidR="00477B97" w:rsidRPr="00F2696C" w:rsidRDefault="00477B97" w:rsidP="00F2696C">
      <w:pPr>
        <w:rPr>
          <w:lang w:val="en-US"/>
        </w:rPr>
      </w:pPr>
    </w:p>
    <w:p w14:paraId="6F05CC6E" w14:textId="0950698F" w:rsidR="00F2696C" w:rsidRPr="00F2696C" w:rsidRDefault="00F2696C" w:rsidP="00F2696C">
      <w:pPr>
        <w:numPr>
          <w:ilvl w:val="0"/>
          <w:numId w:val="41"/>
        </w:numPr>
        <w:rPr>
          <w:lang w:val="en-US"/>
        </w:rPr>
      </w:pPr>
      <w:commentRangeStart w:id="327"/>
      <w:commentRangeStart w:id="328"/>
      <w:proofErr w:type="spellStart"/>
      <w:r w:rsidRPr="00F2696C">
        <w:rPr>
          <w:b/>
          <w:bCs/>
          <w:lang w:val="en-US"/>
        </w:rPr>
        <w:t>PoS</w:t>
      </w:r>
      <w:proofErr w:type="spellEnd"/>
      <w:r w:rsidRPr="00F2696C">
        <w:rPr>
          <w:b/>
          <w:bCs/>
          <w:lang w:val="en-US"/>
        </w:rPr>
        <w:t xml:space="preserve"> Has a Ceiling (Boundedness):</w:t>
      </w:r>
      <w:r w:rsidRPr="00F2696C">
        <w:rPr>
          <w:lang w:val="en-US"/>
        </w:rPr>
        <w:t xml:space="preserve"> This is a critical difference from traditional power. Power can approach 100% if </w:t>
      </w:r>
      <w:del w:id="329" w:author="VEZZOLI Stefano" w:date="2025-07-09T19:43:00Z">
        <w:r w:rsidRPr="00F2696C" w:rsidDel="00EA69F8">
          <w:rPr>
            <w:lang w:val="en-US"/>
          </w:rPr>
          <w:delText xml:space="preserve">you make </w:delText>
        </w:r>
      </w:del>
      <w:r w:rsidRPr="00F2696C">
        <w:rPr>
          <w:lang w:val="en-US"/>
        </w:rPr>
        <w:t>the trial</w:t>
      </w:r>
      <w:ins w:id="330" w:author="VEZZOLI Stefano" w:date="2025-07-09T19:43:00Z">
        <w:r w:rsidR="00EA69F8">
          <w:rPr>
            <w:lang w:val="en-US"/>
          </w:rPr>
          <w:t xml:space="preserve"> is made</w:t>
        </w:r>
      </w:ins>
      <w:r w:rsidRPr="00F2696C">
        <w:rPr>
          <w:lang w:val="en-US"/>
        </w:rPr>
        <w:t xml:space="preserve"> infinitely large (assuming the true effect is not zero). </w:t>
      </w:r>
      <w:del w:id="331" w:author="VEZZOLI Stefano" w:date="2025-07-09T19:44:00Z">
        <w:r w:rsidRPr="00F2696C" w:rsidDel="00966061">
          <w:rPr>
            <w:lang w:val="en-US"/>
          </w:rPr>
          <w:delText>However</w:delText>
        </w:r>
      </w:del>
      <w:ins w:id="332" w:author="VEZZOLI Stefano" w:date="2025-07-09T19:44:00Z">
        <w:r w:rsidR="00966061">
          <w:rPr>
            <w:lang w:val="en-US"/>
          </w:rPr>
          <w:t>In contrast</w:t>
        </w:r>
      </w:ins>
      <w:r w:rsidRPr="00F2696C">
        <w:rPr>
          <w:lang w:val="en-US"/>
        </w:rPr>
        <w:t xml:space="preserve">, </w:t>
      </w:r>
      <w:proofErr w:type="spellStart"/>
      <w:r w:rsidRPr="00F2696C">
        <w:rPr>
          <w:lang w:val="en-US"/>
        </w:rPr>
        <w:t>PoS</w:t>
      </w:r>
      <w:proofErr w:type="spellEnd"/>
      <w:r w:rsidRPr="00F2696C">
        <w:rPr>
          <w:lang w:val="en-US"/>
        </w:rPr>
        <w:t xml:space="preserve"> is bounded – it cannot exceed the prior probability that the treatment effect is favorable (e.g., greater than zero, or </w:t>
      </w:r>
      <w:del w:id="333" w:author="VEZZOLI Stefano" w:date="2025-07-09T19:44:00Z">
        <w:r w:rsidRPr="00F2696C" w:rsidDel="00A20FEB">
          <w:rPr>
            <w:lang w:val="en-US"/>
          </w:rPr>
          <w:delText>greater than</w:delText>
        </w:r>
      </w:del>
      <w:ins w:id="334" w:author="VEZZOLI Stefano" w:date="2025-07-09T19:44:00Z">
        <w:r w:rsidR="00A20FEB">
          <w:rPr>
            <w:lang w:val="en-US"/>
          </w:rPr>
          <w:t>above</w:t>
        </w:r>
      </w:ins>
      <w:r w:rsidRPr="00F2696C">
        <w:rPr>
          <w:lang w:val="en-US"/>
        </w:rPr>
        <w:t xml:space="preserve"> a minimally important difference).</w:t>
      </w:r>
      <w:commentRangeEnd w:id="327"/>
      <w:r w:rsidR="00F55E7E" w:rsidRPr="00F2696C">
        <w:rPr>
          <w:rStyle w:val="CommentReference"/>
          <w:sz w:val="22"/>
          <w:szCs w:val="22"/>
          <w:lang w:val="en-US"/>
        </w:rPr>
        <w:commentReference w:id="327"/>
      </w:r>
      <w:commentRangeEnd w:id="328"/>
      <w:r w:rsidR="00DF2397" w:rsidRPr="00F2696C">
        <w:rPr>
          <w:rStyle w:val="CommentReference"/>
          <w:sz w:val="22"/>
          <w:szCs w:val="22"/>
          <w:lang w:val="en-US"/>
        </w:rPr>
        <w:commentReference w:id="328"/>
      </w:r>
    </w:p>
    <w:p w14:paraId="4C8097DD" w14:textId="156311E5" w:rsidR="00F2696C" w:rsidRDefault="00F2696C" w:rsidP="00F2696C">
      <w:pPr>
        <w:numPr>
          <w:ilvl w:val="1"/>
          <w:numId w:val="41"/>
        </w:numPr>
        <w:rPr>
          <w:lang w:val="en-US"/>
        </w:rPr>
      </w:pPr>
      <w:commentRangeStart w:id="335"/>
      <w:commentRangeStart w:id="336"/>
      <w:r w:rsidRPr="00F2696C">
        <w:rPr>
          <w:b/>
          <w:bCs/>
          <w:lang w:val="en-US"/>
        </w:rPr>
        <w:t>Example to share:</w:t>
      </w:r>
      <w:r w:rsidRPr="00F2696C">
        <w:rPr>
          <w:lang w:val="en-US"/>
        </w:rPr>
        <w:t xml:space="preserve"> </w:t>
      </w:r>
      <w:ins w:id="337" w:author="VEZZOLI Stefano" w:date="2025-07-09T19:55:00Z">
        <w:r w:rsidR="00681F75" w:rsidRPr="00F2696C">
          <w:rPr>
            <w:lang w:val="en-US"/>
          </w:rPr>
          <w:t xml:space="preserve">Clarify that </w:t>
        </w:r>
        <w:proofErr w:type="spellStart"/>
        <w:r w:rsidR="00681F75" w:rsidRPr="00F2696C">
          <w:rPr>
            <w:lang w:val="en-US"/>
          </w:rPr>
          <w:t>PoS</w:t>
        </w:r>
        <w:proofErr w:type="spellEnd"/>
        <w:r w:rsidR="00681F75" w:rsidRPr="00F2696C">
          <w:rPr>
            <w:lang w:val="en-US"/>
          </w:rPr>
          <w:t xml:space="preserve"> can't ignore past doubts. </w:t>
        </w:r>
      </w:ins>
      <w:del w:id="338" w:author="VEZZOLI Stefano" w:date="2025-07-09T19:45:00Z">
        <w:r w:rsidRPr="00F2696C" w:rsidDel="00422E45">
          <w:rPr>
            <w:lang w:val="en-US"/>
          </w:rPr>
          <w:delText xml:space="preserve">If </w:delText>
        </w:r>
      </w:del>
      <w:ins w:id="339" w:author="VEZZOLI Stefano" w:date="2025-07-09T19:45:00Z">
        <w:r w:rsidR="00422E45">
          <w:rPr>
            <w:lang w:val="en-US"/>
          </w:rPr>
          <w:t>Suppose</w:t>
        </w:r>
        <w:r w:rsidR="00422E45" w:rsidRPr="00F2696C">
          <w:rPr>
            <w:lang w:val="en-US"/>
          </w:rPr>
          <w:t xml:space="preserve"> </w:t>
        </w:r>
      </w:ins>
      <w:r w:rsidRPr="00F2696C">
        <w:rPr>
          <w:lang w:val="en-US"/>
        </w:rPr>
        <w:t xml:space="preserve">prior results were </w:t>
      </w:r>
      <w:del w:id="340" w:author="VEZZOLI Stefano" w:date="2025-07-09T19:50:00Z">
        <w:r w:rsidRPr="00F2696C" w:rsidDel="00546B77">
          <w:rPr>
            <w:lang w:val="en-US"/>
          </w:rPr>
          <w:delText>positive but</w:delText>
        </w:r>
      </w:del>
      <w:ins w:id="341" w:author="VEZZOLI Stefano" w:date="2025-07-09T19:50:00Z">
        <w:r w:rsidR="00546B77">
          <w:rPr>
            <w:lang w:val="en-US"/>
          </w:rPr>
          <w:t>encouraging but uncertain,</w:t>
        </w:r>
      </w:ins>
      <w:r w:rsidRPr="00F2696C">
        <w:rPr>
          <w:lang w:val="en-US"/>
        </w:rPr>
        <w:t xml:space="preserve"> with </w:t>
      </w:r>
      <w:ins w:id="342" w:author="VEZZOLI Stefano" w:date="2025-07-09T19:50:00Z">
        <w:r w:rsidR="00546B77">
          <w:rPr>
            <w:lang w:val="en-US"/>
          </w:rPr>
          <w:t xml:space="preserve">a </w:t>
        </w:r>
      </w:ins>
      <w:r w:rsidRPr="00F2696C">
        <w:rPr>
          <w:lang w:val="en-US"/>
        </w:rPr>
        <w:t>wide confidence interval</w:t>
      </w:r>
      <w:del w:id="343" w:author="VEZZOLI Stefano" w:date="2025-07-09T19:50:00Z">
        <w:r w:rsidRPr="00F2696C" w:rsidDel="00546B77">
          <w:rPr>
            <w:lang w:val="en-US"/>
          </w:rPr>
          <w:delText>s</w:delText>
        </w:r>
      </w:del>
      <w:r w:rsidRPr="00F2696C">
        <w:rPr>
          <w:lang w:val="en-US"/>
        </w:rPr>
        <w:t xml:space="preserve"> </w:t>
      </w:r>
      <w:del w:id="344" w:author="VEZZOLI Stefano" w:date="2025-07-09T19:51:00Z">
        <w:r w:rsidRPr="00F2696C" w:rsidDel="006E15D7">
          <w:rPr>
            <w:lang w:val="en-US"/>
          </w:rPr>
          <w:delText xml:space="preserve">that </w:delText>
        </w:r>
      </w:del>
      <w:ins w:id="345" w:author="VEZZOLI Stefano" w:date="2025-07-09T19:51:00Z">
        <w:r w:rsidR="006E15D7">
          <w:rPr>
            <w:lang w:val="en-US"/>
          </w:rPr>
          <w:t>and</w:t>
        </w:r>
        <w:r w:rsidR="006E15D7" w:rsidRPr="00F2696C">
          <w:rPr>
            <w:lang w:val="en-US"/>
          </w:rPr>
          <w:t xml:space="preserve"> </w:t>
        </w:r>
      </w:ins>
      <w:r w:rsidRPr="00F2696C">
        <w:rPr>
          <w:lang w:val="en-US"/>
        </w:rPr>
        <w:t>suggest</w:t>
      </w:r>
      <w:ins w:id="346" w:author="VEZZOLI Stefano" w:date="2025-07-09T19:51:00Z">
        <w:r w:rsidR="006E15D7">
          <w:rPr>
            <w:lang w:val="en-US"/>
          </w:rPr>
          <w:t>ing</w:t>
        </w:r>
      </w:ins>
      <w:r w:rsidRPr="00F2696C">
        <w:rPr>
          <w:lang w:val="en-US"/>
        </w:rPr>
        <w:t xml:space="preserve"> a 20% chance the true effect is </w:t>
      </w:r>
      <w:proofErr w:type="gramStart"/>
      <w:r w:rsidRPr="00F2696C">
        <w:rPr>
          <w:lang w:val="en-US"/>
        </w:rPr>
        <w:t>actually zero</w:t>
      </w:r>
      <w:proofErr w:type="gramEnd"/>
      <w:r w:rsidRPr="00F2696C">
        <w:rPr>
          <w:lang w:val="en-US"/>
        </w:rPr>
        <w:t xml:space="preserve"> or negative (e.g.</w:t>
      </w:r>
      <w:ins w:id="347" w:author="VEZZOLI Stefano" w:date="2025-07-09T19:51:00Z">
        <w:r w:rsidR="003A5C36">
          <w:rPr>
            <w:lang w:val="en-US"/>
          </w:rPr>
          <w:t>, a one-si</w:t>
        </w:r>
      </w:ins>
      <w:ins w:id="348" w:author="VEZZOLI Stefano" w:date="2025-07-09T19:52:00Z">
        <w:r w:rsidR="003A5C36">
          <w:rPr>
            <w:lang w:val="en-US"/>
          </w:rPr>
          <w:t>ded</w:t>
        </w:r>
      </w:ins>
      <w:r w:rsidRPr="00F2696C">
        <w:rPr>
          <w:lang w:val="en-US"/>
        </w:rPr>
        <w:t xml:space="preserve"> p-value of 0.2). </w:t>
      </w:r>
      <w:del w:id="349" w:author="VEZZOLI Stefano" w:date="2025-07-09T19:52:00Z">
        <w:r w:rsidRPr="00F2696C" w:rsidDel="00EB63B2">
          <w:rPr>
            <w:lang w:val="en-US"/>
          </w:rPr>
          <w:delText>Then even if you have</w:delText>
        </w:r>
      </w:del>
      <w:ins w:id="350" w:author="VEZZOLI Stefano" w:date="2025-07-09T19:52:00Z">
        <w:r w:rsidR="00EB63B2">
          <w:rPr>
            <w:lang w:val="en-US"/>
          </w:rPr>
          <w:t>Even with</w:t>
        </w:r>
      </w:ins>
      <w:r w:rsidRPr="00F2696C">
        <w:rPr>
          <w:lang w:val="en-US"/>
        </w:rPr>
        <w:t xml:space="preserve"> a very large Phase 3 trial, you cannot </w:t>
      </w:r>
      <w:ins w:id="351" w:author="VEZZOLI Stefano" w:date="2025-07-09T19:53:00Z">
        <w:r w:rsidR="00FA1706" w:rsidRPr="00FA1706">
          <w:t>eliminate the 20% chance that the treatment is ineffective</w:t>
        </w:r>
      </w:ins>
      <w:del w:id="352" w:author="VEZZOLI Stefano" w:date="2025-07-09T19:53:00Z">
        <w:r w:rsidRPr="00F2696C" w:rsidDel="00FA1706">
          <w:rPr>
            <w:lang w:val="en-US"/>
          </w:rPr>
          <w:delText>overcome the possibility the treatment is ineffective of 20% reflected in the prior</w:delText>
        </w:r>
      </w:del>
      <w:r w:rsidRPr="00F2696C">
        <w:rPr>
          <w:lang w:val="en-US"/>
        </w:rPr>
        <w:t xml:space="preserve">. </w:t>
      </w:r>
      <w:ins w:id="353" w:author="VEZZOLI Stefano" w:date="2025-07-09T19:53:00Z">
        <w:r w:rsidR="00FA1706">
          <w:rPr>
            <w:lang w:val="en-US"/>
          </w:rPr>
          <w:t>Therefore,</w:t>
        </w:r>
      </w:ins>
      <w:del w:id="354" w:author="VEZZOLI Stefano" w:date="2025-07-09T19:53:00Z">
        <w:r w:rsidRPr="00F2696C" w:rsidDel="00FA1706">
          <w:rPr>
            <w:lang w:val="en-US"/>
          </w:rPr>
          <w:delText>T</w:delText>
        </w:r>
      </w:del>
      <w:ins w:id="355" w:author="VEZZOLI Stefano" w:date="2025-07-09T19:53:00Z">
        <w:r w:rsidR="00FA1706">
          <w:rPr>
            <w:lang w:val="en-US"/>
          </w:rPr>
          <w:t xml:space="preserve"> t</w:t>
        </w:r>
      </w:ins>
      <w:r w:rsidRPr="00F2696C">
        <w:rPr>
          <w:lang w:val="en-US"/>
        </w:rPr>
        <w:t xml:space="preserve">he </w:t>
      </w:r>
      <w:proofErr w:type="spellStart"/>
      <w:r w:rsidRPr="00F2696C">
        <w:rPr>
          <w:lang w:val="en-US"/>
        </w:rPr>
        <w:t>PoS</w:t>
      </w:r>
      <w:proofErr w:type="spellEnd"/>
      <w:r w:rsidRPr="00F2696C">
        <w:rPr>
          <w:lang w:val="en-US"/>
        </w:rPr>
        <w:t xml:space="preserve"> for the next study </w:t>
      </w:r>
      <w:del w:id="356" w:author="VEZZOLI Stefano" w:date="2025-07-09T19:53:00Z">
        <w:r w:rsidRPr="00F2696C" w:rsidDel="00FA1706">
          <w:rPr>
            <w:lang w:val="en-US"/>
          </w:rPr>
          <w:delText>will be</w:delText>
        </w:r>
      </w:del>
      <w:ins w:id="357" w:author="VEZZOLI Stefano" w:date="2025-07-09T19:53:00Z">
        <w:r w:rsidR="00FA1706">
          <w:rPr>
            <w:lang w:val="en-US"/>
          </w:rPr>
          <w:t>is</w:t>
        </w:r>
      </w:ins>
      <w:r w:rsidRPr="00F2696C">
        <w:rPr>
          <w:lang w:val="en-US"/>
        </w:rPr>
        <w:t xml:space="preserve"> capped at </w:t>
      </w:r>
      <w:del w:id="358" w:author="VEZZOLI Stefano" w:date="2025-07-09T19:53:00Z">
        <w:r w:rsidRPr="00F2696C" w:rsidDel="00FA1706">
          <w:rPr>
            <w:lang w:val="en-US"/>
          </w:rPr>
          <w:delText xml:space="preserve">a maximum of </w:delText>
        </w:r>
      </w:del>
      <w:r w:rsidRPr="00F2696C">
        <w:rPr>
          <w:lang w:val="en-US"/>
        </w:rPr>
        <w:t xml:space="preserve">80% (1 - 0.20), </w:t>
      </w:r>
      <w:del w:id="359" w:author="VEZZOLI Stefano" w:date="2025-07-09T19:54:00Z">
        <w:r w:rsidRPr="00F2696C" w:rsidDel="00FA1706">
          <w:rPr>
            <w:lang w:val="en-US"/>
          </w:rPr>
          <w:delText>no matter how many patients you enroll</w:delText>
        </w:r>
      </w:del>
      <w:ins w:id="360" w:author="VEZZOLI Stefano" w:date="2025-07-09T19:54:00Z">
        <w:r w:rsidR="00FA1706">
          <w:rPr>
            <w:lang w:val="en-US"/>
          </w:rPr>
          <w:t>regardless of sample size</w:t>
        </w:r>
      </w:ins>
      <w:r w:rsidRPr="00F2696C">
        <w:rPr>
          <w:lang w:val="en-US"/>
        </w:rPr>
        <w:t>.</w:t>
      </w:r>
      <w:commentRangeEnd w:id="335"/>
      <w:r w:rsidR="00C2405F">
        <w:rPr>
          <w:rStyle w:val="CommentReference"/>
          <w:sz w:val="22"/>
          <w:szCs w:val="22"/>
          <w:lang w:val="en-US"/>
        </w:rPr>
        <w:commentReference w:id="335"/>
      </w:r>
      <w:commentRangeEnd w:id="336"/>
      <w:r w:rsidR="00681F75">
        <w:rPr>
          <w:rStyle w:val="CommentReference"/>
          <w:sz w:val="22"/>
          <w:szCs w:val="22"/>
          <w:lang w:val="en-US"/>
        </w:rPr>
        <w:commentReference w:id="336"/>
      </w:r>
      <w:ins w:id="361" w:author="VEZZOLI Stefano" w:date="2025-08-05T15:56:00Z">
        <w:r w:rsidR="009C05C3">
          <w:rPr>
            <w:lang w:val="en-US"/>
          </w:rPr>
          <w:t xml:space="preserve"> See the example in the figure below.</w:t>
        </w:r>
      </w:ins>
    </w:p>
    <w:p w14:paraId="37B35621" w14:textId="77777777" w:rsidR="00896952" w:rsidRDefault="00896952" w:rsidP="00CF10F0">
      <w:pPr>
        <w:rPr>
          <w:ins w:id="362" w:author="VEZZOLI Stefano" w:date="2025-08-05T15:49:00Z"/>
          <w:lang w:val="en-US"/>
        </w:rPr>
      </w:pPr>
    </w:p>
    <w:p w14:paraId="56484227" w14:textId="423B5A56" w:rsidR="00CF10F0" w:rsidRPr="00F2696C" w:rsidRDefault="00557206">
      <w:pPr>
        <w:jc w:val="center"/>
        <w:rPr>
          <w:lang w:val="en-US"/>
        </w:rPr>
        <w:pPrChange w:id="363" w:author="VEZZOLI Stefano" w:date="2025-08-05T15:53:00Z">
          <w:pPr>
            <w:ind w:left="1440"/>
          </w:pPr>
        </w:pPrChange>
      </w:pPr>
      <w:ins w:id="364" w:author="VEZZOLI Stefano" w:date="2025-08-05T15:53:00Z">
        <w:r>
          <w:rPr>
            <w:noProof/>
            <w:lang w:val="en-US"/>
          </w:rPr>
          <w:lastRenderedPageBreak/>
          <w:drawing>
            <wp:inline distT="0" distB="0" distL="0" distR="0" wp14:anchorId="0C3D0654" wp14:editId="75F6E580">
              <wp:extent cx="4965700" cy="3724275"/>
              <wp:effectExtent l="0" t="0" r="6350" b="9525"/>
              <wp:docPr id="104529602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66069" cy="3724552"/>
                      </a:xfrm>
                      <a:prstGeom prst="rect">
                        <a:avLst/>
                      </a:prstGeom>
                      <a:noFill/>
                      <a:ln>
                        <a:noFill/>
                      </a:ln>
                    </pic:spPr>
                  </pic:pic>
                </a:graphicData>
              </a:graphic>
            </wp:inline>
          </w:drawing>
        </w:r>
      </w:ins>
    </w:p>
    <w:p w14:paraId="5D6BA5B8" w14:textId="77777777" w:rsidR="00896952" w:rsidRPr="00F2696C" w:rsidRDefault="00896952" w:rsidP="00F2696C">
      <w:pPr>
        <w:rPr>
          <w:lang w:val="en-US"/>
        </w:rPr>
      </w:pPr>
    </w:p>
    <w:p w14:paraId="57546006" w14:textId="77777777" w:rsidR="004751F3" w:rsidRDefault="004751F3" w:rsidP="00F2696C">
      <w:pPr>
        <w:rPr>
          <w:b/>
          <w:bCs/>
          <w:lang w:val="en-US"/>
        </w:rPr>
      </w:pPr>
    </w:p>
    <w:p w14:paraId="75B8B9DF" w14:textId="77777777" w:rsidR="000A4B13" w:rsidRDefault="000A4B13" w:rsidP="00F2696C">
      <w:pPr>
        <w:rPr>
          <w:ins w:id="365" w:author="VEZZOLI Stefano" w:date="2025-08-05T16:13:00Z"/>
          <w:b/>
          <w:bCs/>
          <w:lang w:val="en-US"/>
        </w:rPr>
      </w:pPr>
    </w:p>
    <w:p w14:paraId="0045C7B5" w14:textId="657125A2" w:rsidR="00413102" w:rsidRPr="007A49D1" w:rsidRDefault="00684E61" w:rsidP="00F2696C">
      <w:pPr>
        <w:rPr>
          <w:ins w:id="366" w:author="VEZZOLI Stefano" w:date="2025-08-05T15:57:00Z"/>
          <w:b/>
          <w:bCs/>
          <w:lang w:val="en-US"/>
        </w:rPr>
      </w:pPr>
      <w:ins w:id="367" w:author="VEZZOLI Stefano" w:date="2025-08-05T16:15:00Z">
        <w:r>
          <w:rPr>
            <w:b/>
            <w:bCs/>
            <w:lang w:val="en-US"/>
          </w:rPr>
          <w:t xml:space="preserve">Sample size </w:t>
        </w:r>
      </w:ins>
      <w:ins w:id="368" w:author="VEZZOLI Stefano" w:date="2025-08-05T16:18:00Z">
        <w:r w:rsidR="007A6985">
          <w:rPr>
            <w:b/>
            <w:bCs/>
            <w:lang w:val="en-US"/>
          </w:rPr>
          <w:t>determination</w:t>
        </w:r>
      </w:ins>
    </w:p>
    <w:p w14:paraId="470A53C8" w14:textId="4DBB7BD9" w:rsidR="000A4B13" w:rsidRDefault="0072325A" w:rsidP="00F2696C">
      <w:pPr>
        <w:rPr>
          <w:ins w:id="369" w:author="VEZZOLI Stefano" w:date="2025-08-05T16:29:00Z"/>
          <w:lang w:val="en-US"/>
        </w:rPr>
      </w:pPr>
      <w:ins w:id="370" w:author="VEZZOLI Stefano" w:date="2025-08-05T16:28:00Z">
        <w:r w:rsidRPr="0072325A">
          <w:rPr>
            <w:lang w:val="en-US"/>
          </w:rPr>
          <w:t>During the study design phase, when the Probability of Success (</w:t>
        </w:r>
        <w:proofErr w:type="spellStart"/>
        <w:r w:rsidRPr="0072325A">
          <w:rPr>
            <w:lang w:val="en-US"/>
          </w:rPr>
          <w:t>PoS</w:t>
        </w:r>
        <w:proofErr w:type="spellEnd"/>
        <w:r w:rsidRPr="0072325A">
          <w:rPr>
            <w:lang w:val="en-US"/>
          </w:rPr>
          <w:t xml:space="preserve">) is considered in sample size determination, a joint graphical representation of power and </w:t>
        </w:r>
        <w:proofErr w:type="spellStart"/>
        <w:r w:rsidRPr="0072325A">
          <w:rPr>
            <w:lang w:val="en-US"/>
          </w:rPr>
          <w:t>PoS</w:t>
        </w:r>
        <w:proofErr w:type="spellEnd"/>
        <w:r w:rsidRPr="0072325A">
          <w:rPr>
            <w:lang w:val="en-US"/>
          </w:rPr>
          <w:t xml:space="preserve"> across varying sample sizes can be a valuable tool to support discussions with the study team. An example is shown in Figure X above.</w:t>
        </w:r>
      </w:ins>
      <w:ins w:id="371" w:author="VEZZOLI Stefano" w:date="2025-08-05T16:29:00Z">
        <w:r w:rsidR="00E02606" w:rsidRPr="00E02606">
          <w:t xml:space="preserve"> </w:t>
        </w:r>
        <w:r w:rsidR="00E02606" w:rsidRPr="00E02606">
          <w:rPr>
            <w:lang w:val="en-US"/>
          </w:rPr>
          <w:t xml:space="preserve">This visualization is particularly useful for demonstrating how sample size adjustments affect power and </w:t>
        </w:r>
        <w:proofErr w:type="spellStart"/>
        <w:r w:rsidR="00E02606" w:rsidRPr="00E02606">
          <w:rPr>
            <w:lang w:val="en-US"/>
          </w:rPr>
          <w:t>PoS</w:t>
        </w:r>
        <w:proofErr w:type="spellEnd"/>
        <w:r w:rsidR="00E02606" w:rsidRPr="00E02606">
          <w:rPr>
            <w:lang w:val="en-US"/>
          </w:rPr>
          <w:t xml:space="preserve"> differently, due to the ceiling effect inherent in </w:t>
        </w:r>
        <w:proofErr w:type="spellStart"/>
        <w:r w:rsidR="00E02606" w:rsidRPr="00E02606">
          <w:rPr>
            <w:lang w:val="en-US"/>
          </w:rPr>
          <w:t>PoS.</w:t>
        </w:r>
      </w:ins>
      <w:proofErr w:type="spellEnd"/>
      <w:ins w:id="372" w:author="VEZZOLI Stefano" w:date="2025-08-05T16:30:00Z">
        <w:r w:rsidR="000075C7">
          <w:rPr>
            <w:lang w:val="en-US"/>
          </w:rPr>
          <w:t xml:space="preserve"> </w:t>
        </w:r>
        <w:r w:rsidR="000075C7" w:rsidRPr="000075C7">
          <w:rPr>
            <w:lang w:val="en-US"/>
          </w:rPr>
          <w:t xml:space="preserve">In some scenarios, increasing the sample size may may substantially increase power but yield only a modest gain in </w:t>
        </w:r>
        <w:proofErr w:type="spellStart"/>
        <w:r w:rsidR="000075C7" w:rsidRPr="000075C7">
          <w:rPr>
            <w:lang w:val="en-US"/>
          </w:rPr>
          <w:t>PoS</w:t>
        </w:r>
        <w:proofErr w:type="spellEnd"/>
        <w:r w:rsidR="000075C7" w:rsidRPr="000075C7">
          <w:rPr>
            <w:lang w:val="en-US"/>
          </w:rPr>
          <w:t>, raising questions about the justification for a larger study.</w:t>
        </w:r>
      </w:ins>
    </w:p>
    <w:p w14:paraId="61C5DA5C" w14:textId="77777777" w:rsidR="00E02606" w:rsidRDefault="00E02606" w:rsidP="00F2696C">
      <w:pPr>
        <w:rPr>
          <w:ins w:id="373" w:author="VEZZOLI Stefano" w:date="2025-08-05T16:29:00Z"/>
          <w:lang w:val="en-US"/>
        </w:rPr>
      </w:pPr>
    </w:p>
    <w:p w14:paraId="7F6D0E56" w14:textId="28CDE6E0" w:rsidR="00E02606" w:rsidRDefault="000075C7" w:rsidP="007C565E">
      <w:pPr>
        <w:ind w:left="709"/>
        <w:rPr>
          <w:ins w:id="374" w:author="VEZZOLI Stefano" w:date="2025-08-05T16:21:00Z"/>
          <w:lang w:val="en-US"/>
        </w:rPr>
      </w:pPr>
      <w:ins w:id="375" w:author="VEZZOLI Stefano" w:date="2025-08-05T16:30:00Z">
        <w:r w:rsidRPr="00F2696C">
          <w:rPr>
            <w:rFonts w:ascii="Segoe UI Emoji" w:hAnsi="Segoe UI Emoji" w:cs="Segoe UI Emoji"/>
            <w:b/>
            <w:bCs/>
            <w:lang w:val="en-US"/>
          </w:rPr>
          <w:t>💡</w:t>
        </w:r>
        <w:r w:rsidRPr="00F2696C">
          <w:rPr>
            <w:b/>
            <w:bCs/>
            <w:lang w:val="en-US"/>
          </w:rPr>
          <w:t xml:space="preserve"> </w:t>
        </w:r>
        <w:r w:rsidRPr="005C57CC">
          <w:rPr>
            <w:b/>
            <w:bCs/>
          </w:rPr>
          <w:t xml:space="preserve">Helpful Tip: </w:t>
        </w:r>
      </w:ins>
      <w:ins w:id="376" w:author="VEZZOLI Stefano" w:date="2025-08-05T16:37:00Z">
        <w:r w:rsidR="007C565E">
          <w:rPr>
            <w:b/>
            <w:bCs/>
          </w:rPr>
          <w:t xml:space="preserve">Impact of sample size on power and </w:t>
        </w:r>
        <w:proofErr w:type="spellStart"/>
        <w:r w:rsidR="007C565E">
          <w:rPr>
            <w:b/>
            <w:bCs/>
          </w:rPr>
          <w:t>PoS</w:t>
        </w:r>
        <w:proofErr w:type="spellEnd"/>
        <w:r w:rsidR="007C565E" w:rsidRPr="007C565E">
          <w:t xml:space="preserve"> </w:t>
        </w:r>
        <w:r w:rsidR="007C565E" w:rsidRPr="007C565E">
          <w:rPr>
            <w:lang w:val="en-US"/>
            <w:rPrChange w:id="377" w:author="VEZZOLI Stefano" w:date="2025-08-05T16:37:00Z">
              <w:rPr>
                <w:b/>
                <w:bCs/>
                <w:lang w:val="en-US"/>
              </w:rPr>
            </w:rPrChange>
          </w:rPr>
          <w:t xml:space="preserve">Always show how sample size </w:t>
        </w:r>
        <w:del w:id="378" w:author="Guerin, Tadhg" w:date="2025-08-07T09:19:00Z" w16du:dateUtc="2025-08-07T08:19:00Z">
          <w:r w:rsidR="007C565E" w:rsidRPr="007C565E" w:rsidDel="00AD0986">
            <w:rPr>
              <w:lang w:val="en-US"/>
              <w:rPrChange w:id="379" w:author="VEZZOLI Stefano" w:date="2025-08-05T16:37:00Z">
                <w:rPr>
                  <w:b/>
                  <w:bCs/>
                  <w:lang w:val="en-US"/>
                </w:rPr>
              </w:rPrChange>
            </w:rPr>
            <w:delText>a</w:delText>
          </w:r>
        </w:del>
      </w:ins>
      <w:ins w:id="380" w:author="Guerin, Tadhg" w:date="2025-08-07T09:19:00Z" w16du:dateUtc="2025-08-07T08:19:00Z">
        <w:r w:rsidR="00AD0986">
          <w:rPr>
            <w:lang w:val="en-US"/>
          </w:rPr>
          <w:t>e</w:t>
        </w:r>
      </w:ins>
      <w:ins w:id="381" w:author="VEZZOLI Stefano" w:date="2025-08-05T16:37:00Z">
        <w:r w:rsidR="007C565E" w:rsidRPr="007C565E">
          <w:rPr>
            <w:lang w:val="en-US"/>
            <w:rPrChange w:id="382" w:author="VEZZOLI Stefano" w:date="2025-08-05T16:37:00Z">
              <w:rPr>
                <w:b/>
                <w:bCs/>
                <w:lang w:val="en-US"/>
              </w:rPr>
            </w:rPrChange>
          </w:rPr>
          <w:t xml:space="preserve">ffects both power and </w:t>
        </w:r>
        <w:proofErr w:type="spellStart"/>
        <w:r w:rsidR="007C565E" w:rsidRPr="007C565E">
          <w:rPr>
            <w:lang w:val="en-US"/>
            <w:rPrChange w:id="383" w:author="VEZZOLI Stefano" w:date="2025-08-05T16:37:00Z">
              <w:rPr>
                <w:b/>
                <w:bCs/>
                <w:lang w:val="en-US"/>
              </w:rPr>
            </w:rPrChange>
          </w:rPr>
          <w:t>PoS.</w:t>
        </w:r>
        <w:proofErr w:type="spellEnd"/>
        <w:r w:rsidR="007C565E" w:rsidRPr="007C565E">
          <w:rPr>
            <w:lang w:val="en-US"/>
            <w:rPrChange w:id="384" w:author="VEZZOLI Stefano" w:date="2025-08-05T16:37:00Z">
              <w:rPr>
                <w:b/>
                <w:bCs/>
                <w:lang w:val="en-US"/>
              </w:rPr>
            </w:rPrChange>
          </w:rPr>
          <w:t xml:space="preserve"> A significant increase in power with a larger sample size doesn’t automatically translate into a meaningful improvement in </w:t>
        </w:r>
        <w:proofErr w:type="spellStart"/>
        <w:r w:rsidR="007C565E" w:rsidRPr="007C565E">
          <w:rPr>
            <w:lang w:val="en-US"/>
            <w:rPrChange w:id="385" w:author="VEZZOLI Stefano" w:date="2025-08-05T16:37:00Z">
              <w:rPr>
                <w:b/>
                <w:bCs/>
                <w:lang w:val="en-US"/>
              </w:rPr>
            </w:rPrChange>
          </w:rPr>
          <w:t>PoS.</w:t>
        </w:r>
        <w:proofErr w:type="spellEnd"/>
        <w:r w:rsidR="007C565E" w:rsidRPr="007C565E">
          <w:rPr>
            <w:lang w:val="en-US"/>
            <w:rPrChange w:id="386" w:author="VEZZOLI Stefano" w:date="2025-08-05T16:37:00Z">
              <w:rPr>
                <w:b/>
                <w:bCs/>
                <w:lang w:val="en-US"/>
              </w:rPr>
            </w:rPrChange>
          </w:rPr>
          <w:t xml:space="preserve"> It’s essential to evaluate whether a bigger study truly adds value.</w:t>
        </w:r>
      </w:ins>
    </w:p>
    <w:p w14:paraId="1B0DFB0C" w14:textId="77777777" w:rsidR="00684E61" w:rsidRDefault="00684E61" w:rsidP="00F2696C">
      <w:pPr>
        <w:rPr>
          <w:ins w:id="387" w:author="VEZZOLI Stefano" w:date="2025-08-05T15:57:00Z"/>
          <w:b/>
          <w:bCs/>
          <w:lang w:val="en-US"/>
        </w:rPr>
      </w:pPr>
    </w:p>
    <w:p w14:paraId="4E0E31E7" w14:textId="124BFA6A" w:rsidR="000E5150" w:rsidDel="00A35F5D" w:rsidRDefault="00F2696C" w:rsidP="00F2696C">
      <w:pPr>
        <w:rPr>
          <w:del w:id="388" w:author="Guerin, Tadhg" w:date="2025-08-07T10:50:00Z" w16du:dateUtc="2025-08-07T09:50:00Z"/>
          <w:b/>
          <w:bCs/>
          <w:lang w:val="en-US"/>
        </w:rPr>
      </w:pPr>
      <w:commentRangeStart w:id="389"/>
      <w:del w:id="390" w:author="Guerin, Tadhg" w:date="2025-08-07T10:50:00Z" w16du:dateUtc="2025-08-07T09:50:00Z">
        <w:r w:rsidRPr="00F2696C" w:rsidDel="00A35F5D">
          <w:rPr>
            <w:b/>
            <w:bCs/>
            <w:lang w:val="en-US"/>
          </w:rPr>
          <w:delText>Additional statistics:</w:delText>
        </w:r>
        <w:commentRangeEnd w:id="389"/>
        <w:r w:rsidR="00B7180D" w:rsidDel="00A35F5D">
          <w:rPr>
            <w:rStyle w:val="CommentReference"/>
            <w:b/>
            <w:bCs/>
            <w:sz w:val="22"/>
            <w:szCs w:val="22"/>
            <w:lang w:val="en-US"/>
          </w:rPr>
          <w:commentReference w:id="389"/>
        </w:r>
      </w:del>
    </w:p>
    <w:p w14:paraId="3699AE7B" w14:textId="16D9D821" w:rsidR="00F2696C" w:rsidRPr="00F2696C" w:rsidDel="00A35F5D" w:rsidRDefault="00F2696C" w:rsidP="00F2696C">
      <w:pPr>
        <w:rPr>
          <w:del w:id="391" w:author="Guerin, Tadhg" w:date="2025-08-07T10:50:00Z" w16du:dateUtc="2025-08-07T09:50:00Z"/>
          <w:lang w:val="en-US"/>
        </w:rPr>
      </w:pPr>
      <w:commentRangeStart w:id="392"/>
      <w:commentRangeStart w:id="393"/>
      <w:commentRangeStart w:id="394"/>
      <w:del w:id="395" w:author="Guerin, Tadhg" w:date="2025-08-07T10:50:00Z" w16du:dateUtc="2025-08-07T09:50:00Z">
        <w:r w:rsidRPr="00F2696C" w:rsidDel="00A35F5D">
          <w:rPr>
            <w:lang w:val="en-US"/>
          </w:rPr>
          <w:delText>PoS is a single summary number (average power).</w:delText>
        </w:r>
        <w:commentRangeEnd w:id="392"/>
        <w:r w:rsidR="00361596" w:rsidRPr="00F2696C" w:rsidDel="00A35F5D">
          <w:rPr>
            <w:rStyle w:val="CommentReference"/>
            <w:sz w:val="22"/>
            <w:szCs w:val="22"/>
            <w:lang w:val="en-US"/>
          </w:rPr>
          <w:commentReference w:id="392"/>
        </w:r>
        <w:commentRangeEnd w:id="393"/>
        <w:r w:rsidR="00B7180D" w:rsidRPr="00F2696C" w:rsidDel="00A35F5D">
          <w:rPr>
            <w:rStyle w:val="CommentReference"/>
            <w:sz w:val="22"/>
            <w:szCs w:val="22"/>
            <w:lang w:val="en-US"/>
          </w:rPr>
          <w:commentReference w:id="393"/>
        </w:r>
        <w:commentRangeEnd w:id="394"/>
        <w:r w:rsidR="000A4B13" w:rsidDel="00A35F5D">
          <w:rPr>
            <w:rStyle w:val="CommentReference"/>
          </w:rPr>
          <w:commentReference w:id="394"/>
        </w:r>
        <w:r w:rsidRPr="00F2696C" w:rsidDel="00A35F5D">
          <w:rPr>
            <w:lang w:val="en-US"/>
          </w:rPr>
          <w:delText xml:space="preserve"> However, the prior distribution implies a whole distribution of possible power values for the trial. Summarizing this distribution provides richer insights:</w:delText>
        </w:r>
      </w:del>
    </w:p>
    <w:p w14:paraId="40C76D24" w14:textId="0D9C8924" w:rsidR="00F2696C" w:rsidRPr="00F2696C" w:rsidDel="00A35F5D" w:rsidRDefault="00F2696C" w:rsidP="00F2696C">
      <w:pPr>
        <w:numPr>
          <w:ilvl w:val="0"/>
          <w:numId w:val="43"/>
        </w:numPr>
        <w:rPr>
          <w:del w:id="396" w:author="Guerin, Tadhg" w:date="2025-08-07T10:50:00Z" w16du:dateUtc="2025-08-07T09:50:00Z"/>
          <w:lang w:val="en-US"/>
        </w:rPr>
      </w:pPr>
      <w:del w:id="397" w:author="Guerin, Tadhg" w:date="2025-08-07T10:50:00Z" w16du:dateUtc="2025-08-07T09:50:00Z">
        <w:r w:rsidRPr="00F2696C" w:rsidDel="00A35F5D">
          <w:rPr>
            <w:b/>
            <w:bCs/>
            <w:lang w:val="en-US"/>
          </w:rPr>
          <w:delText>Median Prior Power</w:delText>
        </w:r>
        <w:r w:rsidRPr="00F2696C" w:rsidDel="00A35F5D">
          <w:rPr>
            <w:lang w:val="en-US"/>
          </w:rPr>
          <w:delText xml:space="preserve">: Answers the question: "Based on our prior beliefs, what's the power level we have a 50% chance of meeting or exceeding?". This is useful if the </w:delText>
        </w:r>
        <w:r w:rsidRPr="00F2696C" w:rsidDel="00A35F5D">
          <w:rPr>
            <w:lang w:val="en-US"/>
          </w:rPr>
          <w:lastRenderedPageBreak/>
          <w:delText>average PoS might be skewed by unlikely scenarios (e.g., a small chance of a very large effect boosting the average).</w:delText>
        </w:r>
      </w:del>
    </w:p>
    <w:p w14:paraId="3DB2CA5B" w14:textId="1300083E" w:rsidR="00F2696C" w:rsidDel="00A35F5D" w:rsidRDefault="00F2696C" w:rsidP="00F2696C">
      <w:pPr>
        <w:numPr>
          <w:ilvl w:val="0"/>
          <w:numId w:val="43"/>
        </w:numPr>
        <w:rPr>
          <w:del w:id="398" w:author="Guerin, Tadhg" w:date="2025-08-07T10:50:00Z" w16du:dateUtc="2025-08-07T09:50:00Z"/>
          <w:lang w:val="en-US"/>
        </w:rPr>
      </w:pPr>
      <w:del w:id="399" w:author="Guerin, Tadhg" w:date="2025-08-07T10:50:00Z" w16du:dateUtc="2025-08-07T09:50:00Z">
        <w:r w:rsidRPr="00F2696C" w:rsidDel="00A35F5D">
          <w:rPr>
            <w:b/>
            <w:bCs/>
            <w:lang w:val="en-US"/>
          </w:rPr>
          <w:delText>Other Quantiles (e.g., 25th Percentile)</w:delText>
        </w:r>
        <w:r w:rsidRPr="00F2696C" w:rsidDel="00A35F5D">
          <w:rPr>
            <w:lang w:val="en-US"/>
          </w:rPr>
          <w:delText>: Reporting a lower quantile gives a more conservative perspective, this helps understand the downside risk – the plausible lower range for the trial's power given the uncertainty.</w:delText>
        </w:r>
      </w:del>
    </w:p>
    <w:p w14:paraId="2A287E15" w14:textId="0348FDC1" w:rsidR="00762D74" w:rsidRPr="00F2696C" w:rsidDel="00A35F5D" w:rsidRDefault="00762D74">
      <w:pPr>
        <w:ind w:left="720"/>
        <w:rPr>
          <w:del w:id="400" w:author="Guerin, Tadhg" w:date="2025-08-07T10:50:00Z" w16du:dateUtc="2025-08-07T09:50:00Z"/>
          <w:lang w:val="en-US"/>
        </w:rPr>
        <w:pPrChange w:id="401" w:author="Guerin, Tadhg" w:date="2025-07-09T20:22:00Z">
          <w:pPr>
            <w:numPr>
              <w:numId w:val="43"/>
            </w:numPr>
            <w:tabs>
              <w:tab w:val="num" w:pos="720"/>
            </w:tabs>
            <w:ind w:left="720" w:hanging="360"/>
          </w:pPr>
        </w:pPrChange>
      </w:pPr>
    </w:p>
    <w:p w14:paraId="7DF5C7C8" w14:textId="330F310C" w:rsidR="00762D74" w:rsidRPr="00F2696C" w:rsidDel="00A35F5D" w:rsidRDefault="00F2696C" w:rsidP="000E5150">
      <w:pPr>
        <w:ind w:left="360"/>
        <w:rPr>
          <w:del w:id="402" w:author="Guerin, Tadhg" w:date="2025-08-07T10:50:00Z" w16du:dateUtc="2025-08-07T09:50:00Z"/>
          <w:lang w:val="en-US"/>
        </w:rPr>
      </w:pPr>
      <w:del w:id="403" w:author="Guerin, Tadhg" w:date="2025-08-07T10:50:00Z" w16du:dateUtc="2025-08-07T09:50:00Z">
        <w:r w:rsidRPr="00F2696C" w:rsidDel="00A35F5D">
          <w:rPr>
            <w:rFonts w:ascii="Segoe UI Emoji" w:hAnsi="Segoe UI Emoji" w:cs="Segoe UI Emoji"/>
            <w:b/>
            <w:bCs/>
            <w:lang w:val="en-US"/>
          </w:rPr>
          <w:delText>💡</w:delText>
        </w:r>
        <w:r w:rsidRPr="00F2696C" w:rsidDel="00A35F5D">
          <w:rPr>
            <w:b/>
            <w:bCs/>
            <w:lang w:val="en-US"/>
          </w:rPr>
          <w:delText xml:space="preserve"> Helpful Tip for Statisticians: Going Beyond a Single PoS Number</w:delText>
        </w:r>
        <w:r w:rsidRPr="00F2696C" w:rsidDel="00A35F5D">
          <w:rPr>
            <w:lang w:val="en-US"/>
          </w:rPr>
          <w:delText xml:space="preserve"> Explain to your audience: "While PoS gives a single 'average' chance of success, we can also look at the </w:delText>
        </w:r>
        <w:r w:rsidRPr="00F2696C" w:rsidDel="00A35F5D">
          <w:rPr>
            <w:i/>
            <w:iCs/>
            <w:lang w:val="en-US"/>
          </w:rPr>
          <w:delText>median</w:delText>
        </w:r>
        <w:r w:rsidRPr="00F2696C" w:rsidDel="00A35F5D">
          <w:rPr>
            <w:lang w:val="en-US"/>
          </w:rPr>
          <w:delText xml:space="preserve"> chance (the middle-of-the-road scenario) or a more cautious estimate (like the 25th percentile). This provides a fuller picture of potential outcomes, not just the average, and helps understand the range of possibilities based on our prior beliefs."</w:delText>
        </w:r>
      </w:del>
    </w:p>
    <w:p w14:paraId="7B8EA461" w14:textId="77777777" w:rsidR="00F2696C" w:rsidRPr="00F2696C" w:rsidRDefault="00F2696C" w:rsidP="009C1595">
      <w:pPr>
        <w:pStyle w:val="Heading2"/>
        <w:rPr>
          <w:lang w:val="en-US"/>
        </w:rPr>
      </w:pPr>
      <w:r w:rsidRPr="00F2696C">
        <w:rPr>
          <w:lang w:val="en-US"/>
        </w:rPr>
        <w:t>Minimum Value (MV), Target Value (TV), and Go/No Go/Consider Regions</w:t>
      </w:r>
    </w:p>
    <w:p w14:paraId="64D43112" w14:textId="77777777" w:rsidR="00426F37" w:rsidRDefault="00F2696C" w:rsidP="00F2696C">
      <w:pPr>
        <w:rPr>
          <w:lang w:val="en-US"/>
        </w:rPr>
      </w:pPr>
      <w:r w:rsidRPr="00F2696C">
        <w:rPr>
          <w:lang w:val="en-US"/>
        </w:rPr>
        <w:t xml:space="preserve">In clinical trials, particularly in Phase 2 trials, defining clear success criteria is crucial for making informed decisions about whether to continue developing a treatment. The Minimum Value (MV) is the lowest acceptable outcome for a trial to be considered successful, while the Target Value (TV) is the desired optimal outcome (NIH Example Target Product Profile). MV and the term lower reference value (LRV) can be also used interchangeably (Fewer et al, 2016). </w:t>
      </w:r>
    </w:p>
    <w:p w14:paraId="217E8255" w14:textId="77777777" w:rsidR="00426F37" w:rsidRDefault="00426F37" w:rsidP="00F2696C">
      <w:pPr>
        <w:rPr>
          <w:lang w:val="en-US"/>
        </w:rPr>
      </w:pPr>
    </w:p>
    <w:p w14:paraId="6E59A7C8" w14:textId="77777777" w:rsidR="00426F37" w:rsidRDefault="00F2696C" w:rsidP="00F2696C">
      <w:pPr>
        <w:rPr>
          <w:lang w:val="en-US"/>
        </w:rPr>
      </w:pPr>
      <w:r w:rsidRPr="00F2696C">
        <w:rPr>
          <w:lang w:val="en-US"/>
        </w:rPr>
        <w:t xml:space="preserve">These values are determined </w:t>
      </w:r>
      <w:proofErr w:type="gramStart"/>
      <w:r w:rsidRPr="00F2696C">
        <w:rPr>
          <w:lang w:val="en-US"/>
        </w:rPr>
        <w:t>with</w:t>
      </w:r>
      <w:proofErr w:type="gramEnd"/>
      <w:r w:rsidRPr="00F2696C">
        <w:rPr>
          <w:lang w:val="en-US"/>
        </w:rPr>
        <w:t xml:space="preserve"> input from various experts, including clinical, regulatory, and commercial teams, and are documented in the target product profile (TPP). Effectively communicating how likely the current trial is to meet these values is key to effective trial design. </w:t>
      </w:r>
    </w:p>
    <w:p w14:paraId="484060FB" w14:textId="77777777" w:rsidR="00426F37" w:rsidRDefault="00426F37" w:rsidP="00F2696C">
      <w:pPr>
        <w:rPr>
          <w:lang w:val="en-US"/>
        </w:rPr>
      </w:pPr>
    </w:p>
    <w:p w14:paraId="2A451FFD" w14:textId="0086A3A3" w:rsidR="00F2696C" w:rsidRDefault="00F2696C" w:rsidP="00F2696C">
      <w:pPr>
        <w:rPr>
          <w:lang w:val="en-US"/>
        </w:rPr>
      </w:pPr>
      <w:r w:rsidRPr="00F2696C">
        <w:rPr>
          <w:lang w:val="en-US"/>
        </w:rPr>
        <w:t>It is assumed for this section that the non-statistical audience will be aware of MV and TV and that the choice of MV and TV are extremely important to the design. This section will focus on the communication of probabilities exceeding MV and TV during the trial design phase, along with communicating how these values can be used to establish Go/No Go/Consider regions to guide decision-making regarding the future development of an investigation treatment.</w:t>
      </w:r>
    </w:p>
    <w:p w14:paraId="103EDACA" w14:textId="77777777" w:rsidR="0015142F" w:rsidRPr="00F2696C" w:rsidRDefault="0015142F" w:rsidP="0015142F">
      <w:pPr>
        <w:ind w:left="360"/>
        <w:rPr>
          <w:lang w:val="en-US"/>
        </w:rPr>
      </w:pPr>
    </w:p>
    <w:p w14:paraId="54E2B9B3" w14:textId="77777777" w:rsidR="00F2696C" w:rsidRPr="00F2696C" w:rsidRDefault="00F2696C" w:rsidP="00F2696C">
      <w:pPr>
        <w:rPr>
          <w:lang w:val="en-US"/>
        </w:rPr>
      </w:pPr>
      <w:r w:rsidRPr="00F2696C">
        <w:rPr>
          <w:b/>
          <w:bCs/>
          <w:lang w:val="en-US"/>
        </w:rPr>
        <w:t>MV and TV</w:t>
      </w:r>
    </w:p>
    <w:p w14:paraId="61E77584" w14:textId="77777777" w:rsidR="003462A9" w:rsidRDefault="00F2696C" w:rsidP="00F2696C">
      <w:pPr>
        <w:rPr>
          <w:lang w:val="en-US"/>
        </w:rPr>
      </w:pPr>
      <w:r w:rsidRPr="00F2696C">
        <w:rPr>
          <w:lang w:val="en-US"/>
        </w:rPr>
        <w:t xml:space="preserve">During the design stage of a </w:t>
      </w:r>
      <w:proofErr w:type="gramStart"/>
      <w:r w:rsidRPr="00F2696C">
        <w:rPr>
          <w:lang w:val="en-US"/>
        </w:rPr>
        <w:t>trial</w:t>
      </w:r>
      <w:proofErr w:type="gramEnd"/>
      <w:r w:rsidRPr="00F2696C">
        <w:rPr>
          <w:lang w:val="en-US"/>
        </w:rPr>
        <w:t xml:space="preserve"> it’s important to communicate the </w:t>
      </w:r>
      <w:proofErr w:type="gramStart"/>
      <w:r w:rsidRPr="00F2696C">
        <w:rPr>
          <w:lang w:val="en-US"/>
        </w:rPr>
        <w:t>probabilities</w:t>
      </w:r>
      <w:proofErr w:type="gramEnd"/>
      <w:r w:rsidRPr="00F2696C">
        <w:rPr>
          <w:lang w:val="en-US"/>
        </w:rPr>
        <w:t xml:space="preserve"> of exceeding the MV and TV set for the trial. Using graphs to show how the probability of exceeding MV and TV changes with different sample sizes can make these concepts more understandable. For instance, a line plot with sample size on the x-axis and probability on the y-axis can visually demonstrate the impact of study size. </w:t>
      </w:r>
    </w:p>
    <w:p w14:paraId="5D23A815" w14:textId="77777777" w:rsidR="003462A9" w:rsidRDefault="003462A9" w:rsidP="00F2696C">
      <w:pPr>
        <w:rPr>
          <w:lang w:val="en-US"/>
        </w:rPr>
      </w:pPr>
    </w:p>
    <w:p w14:paraId="18FAECCF" w14:textId="07943E38" w:rsidR="00F2696C" w:rsidRDefault="00F2696C" w:rsidP="00F2696C">
      <w:pPr>
        <w:rPr>
          <w:lang w:val="en-US"/>
        </w:rPr>
      </w:pPr>
      <w:proofErr w:type="spellStart"/>
      <w:proofErr w:type="gramStart"/>
      <w:r w:rsidRPr="00F2696C">
        <w:rPr>
          <w:lang w:val="en-US"/>
        </w:rPr>
        <w:t>Its</w:t>
      </w:r>
      <w:proofErr w:type="spellEnd"/>
      <w:proofErr w:type="gramEnd"/>
      <w:r w:rsidRPr="00F2696C">
        <w:rPr>
          <w:lang w:val="en-US"/>
        </w:rPr>
        <w:t xml:space="preserve"> extremely important when designing the study to set minimum probability thresholds for MV and TV that the study team are comfortable with. The minimum acceptable probability threshold may depend on therapeutic area, the unmet need, commercial opportunity and the </w:t>
      </w:r>
      <w:proofErr w:type="gramStart"/>
      <w:r w:rsidRPr="00F2696C">
        <w:rPr>
          <w:lang w:val="en-US"/>
        </w:rPr>
        <w:t>companies</w:t>
      </w:r>
      <w:proofErr w:type="gramEnd"/>
      <w:r w:rsidRPr="00F2696C">
        <w:rPr>
          <w:lang w:val="en-US"/>
        </w:rPr>
        <w:t xml:space="preserve"> appetite for risk. As a </w:t>
      </w:r>
      <w:proofErr w:type="gramStart"/>
      <w:r w:rsidRPr="00F2696C">
        <w:rPr>
          <w:lang w:val="en-US"/>
        </w:rPr>
        <w:t>result</w:t>
      </w:r>
      <w:proofErr w:type="gramEnd"/>
      <w:r w:rsidRPr="00F2696C">
        <w:rPr>
          <w:lang w:val="en-US"/>
        </w:rPr>
        <w:t xml:space="preserve"> the decision on the thresholds should involve a cross-functional discussion ensuring all perspectives are considered.</w:t>
      </w:r>
    </w:p>
    <w:p w14:paraId="0F93773F" w14:textId="77777777" w:rsidR="006F7800" w:rsidRPr="00F2696C" w:rsidRDefault="006F7800" w:rsidP="00F2696C">
      <w:pPr>
        <w:rPr>
          <w:lang w:val="en-US"/>
        </w:rPr>
      </w:pPr>
    </w:p>
    <w:p w14:paraId="6D5B8070" w14:textId="1E83F2A1" w:rsidR="00F2696C" w:rsidRDefault="00F2696C" w:rsidP="003462A9">
      <w:pPr>
        <w:ind w:left="720"/>
        <w:rPr>
          <w:lang w:val="en-US"/>
        </w:rPr>
      </w:pPr>
      <w:r w:rsidRPr="00F2696C">
        <w:rPr>
          <w:rFonts w:ascii="Segoe UI Emoji" w:hAnsi="Segoe UI Emoji" w:cs="Segoe UI Emoji"/>
          <w:b/>
          <w:bCs/>
          <w:lang w:val="en-US"/>
        </w:rPr>
        <w:t>💡</w:t>
      </w:r>
      <w:r w:rsidRPr="00F2696C">
        <w:rPr>
          <w:b/>
          <w:bCs/>
          <w:lang w:val="en-US"/>
        </w:rPr>
        <w:t xml:space="preserve"> Helpful Tip</w:t>
      </w:r>
      <w:del w:id="404" w:author="Kimberley Hacquoil" w:date="2025-07-08T12:43:00Z">
        <w:r w:rsidRPr="00F2696C" w:rsidDel="000D54BD">
          <w:rPr>
            <w:b/>
            <w:bCs/>
            <w:lang w:val="en-US"/>
          </w:rPr>
          <w:delText xml:space="preserve"> for Statisticians</w:delText>
        </w:r>
      </w:del>
      <w:r w:rsidRPr="00F2696C">
        <w:rPr>
          <w:b/>
          <w:bCs/>
          <w:lang w:val="en-US"/>
        </w:rPr>
        <w:t>: Discussing Likelihood of Hitting MV/TV</w:t>
      </w:r>
      <w:r w:rsidRPr="00F2696C">
        <w:rPr>
          <w:lang w:val="en-US"/>
        </w:rPr>
        <w:t xml:space="preserve"> Guide the team to understand it's not just </w:t>
      </w:r>
      <w:r w:rsidRPr="00F2696C">
        <w:rPr>
          <w:i/>
          <w:iCs/>
          <w:lang w:val="en-US"/>
        </w:rPr>
        <w:t>if</w:t>
      </w:r>
      <w:r w:rsidRPr="00F2696C">
        <w:rPr>
          <w:lang w:val="en-US"/>
        </w:rPr>
        <w:t xml:space="preserve"> the trial </w:t>
      </w:r>
      <w:r w:rsidRPr="00F2696C">
        <w:rPr>
          <w:i/>
          <w:iCs/>
          <w:lang w:val="en-US"/>
        </w:rPr>
        <w:t>can</w:t>
      </w:r>
      <w:r w:rsidRPr="00F2696C">
        <w:rPr>
          <w:lang w:val="en-US"/>
        </w:rPr>
        <w:t xml:space="preserve"> hit the MV or TV, but </w:t>
      </w:r>
      <w:r w:rsidRPr="00F2696C">
        <w:rPr>
          <w:i/>
          <w:iCs/>
          <w:lang w:val="en-US"/>
        </w:rPr>
        <w:t>how likely</w:t>
      </w:r>
      <w:r w:rsidRPr="00F2696C">
        <w:rPr>
          <w:lang w:val="en-US"/>
        </w:rPr>
        <w:t xml:space="preserve"> it is. Facilitate a discussion to set "comfort levels" </w:t>
      </w:r>
      <w:del w:id="405" w:author="Guerin, Tadhg" w:date="2025-07-10T09:36:00Z">
        <w:r w:rsidRPr="00F2696C" w:rsidDel="006F2160">
          <w:rPr>
            <w:lang w:val="en-US"/>
          </w:rPr>
          <w:delText xml:space="preserve">or </w:delText>
        </w:r>
      </w:del>
      <w:ins w:id="406" w:author="Guerin, Tadhg" w:date="2025-07-10T09:36:00Z">
        <w:r w:rsidR="006F2160">
          <w:rPr>
            <w:lang w:val="en-US"/>
          </w:rPr>
          <w:t>(</w:t>
        </w:r>
      </w:ins>
      <w:ins w:id="407" w:author="Guerin, Tadhg" w:date="2025-07-10T09:37:00Z">
        <w:r w:rsidR="00CE00B5">
          <w:rPr>
            <w:lang w:val="en-US"/>
          </w:rPr>
          <w:t>i.e</w:t>
        </w:r>
      </w:ins>
      <w:ins w:id="408" w:author="Guerin, Tadhg" w:date="2025-07-10T09:36:00Z">
        <w:r w:rsidR="006F2160">
          <w:rPr>
            <w:lang w:val="en-US"/>
          </w:rPr>
          <w:t xml:space="preserve">. </w:t>
        </w:r>
      </w:ins>
      <w:r w:rsidRPr="00F2696C">
        <w:rPr>
          <w:lang w:val="en-US"/>
        </w:rPr>
        <w:t>minimum probability thresholds</w:t>
      </w:r>
      <w:ins w:id="409" w:author="Guerin, Tadhg" w:date="2025-07-10T09:36:00Z">
        <w:r w:rsidR="006F2160">
          <w:rPr>
            <w:lang w:val="en-US"/>
          </w:rPr>
          <w:t>)</w:t>
        </w:r>
      </w:ins>
      <w:r w:rsidRPr="00F2696C">
        <w:rPr>
          <w:lang w:val="en-US"/>
        </w:rPr>
        <w:t xml:space="preserve"> for achieving MV and TV (e.g., "We want at least an 80% chance of hitting our Minimum Value"). Explain that these desired probabilities influence study design, particularly sample size, and depend on various factors like therapeutic area and risk appetite.</w:t>
      </w:r>
    </w:p>
    <w:p w14:paraId="3CB32B64" w14:textId="77777777" w:rsidR="0015142F" w:rsidRPr="00F2696C" w:rsidRDefault="0015142F" w:rsidP="003462A9">
      <w:pPr>
        <w:ind w:left="720"/>
        <w:rPr>
          <w:lang w:val="en-US"/>
        </w:rPr>
      </w:pPr>
    </w:p>
    <w:p w14:paraId="6A5B2E37" w14:textId="77777777" w:rsidR="00F2696C" w:rsidRPr="00F2696C" w:rsidRDefault="00F2696C" w:rsidP="00F2696C">
      <w:pPr>
        <w:rPr>
          <w:lang w:val="en-US"/>
        </w:rPr>
      </w:pPr>
      <w:r w:rsidRPr="00F2696C">
        <w:rPr>
          <w:b/>
          <w:bCs/>
          <w:lang w:val="en-US"/>
        </w:rPr>
        <w:t>Go/No Go/Consider Regions</w:t>
      </w:r>
    </w:p>
    <w:p w14:paraId="4708D29D" w14:textId="77777777" w:rsidR="00F2696C" w:rsidRPr="00F2696C" w:rsidRDefault="00F2696C" w:rsidP="00F2696C">
      <w:pPr>
        <w:rPr>
          <w:lang w:val="en-US"/>
        </w:rPr>
      </w:pPr>
      <w:r w:rsidRPr="00F2696C">
        <w:rPr>
          <w:lang w:val="en-US"/>
        </w:rPr>
        <w:t>Go/No Go/Consider Regions (Jiang et al, 2025) regions are used to categorize the trial outcomes based on the MV and TV:</w:t>
      </w:r>
    </w:p>
    <w:p w14:paraId="1FAC2BC8" w14:textId="77777777" w:rsidR="003462A9" w:rsidRDefault="00F2696C" w:rsidP="00F2696C">
      <w:pPr>
        <w:numPr>
          <w:ilvl w:val="0"/>
          <w:numId w:val="48"/>
        </w:numPr>
        <w:rPr>
          <w:lang w:val="en-US"/>
        </w:rPr>
      </w:pPr>
      <w:r w:rsidRPr="00F2696C">
        <w:rPr>
          <w:b/>
          <w:bCs/>
          <w:lang w:val="en-US"/>
        </w:rPr>
        <w:t>Go Region:</w:t>
      </w:r>
      <w:r w:rsidRPr="00F2696C">
        <w:rPr>
          <w:lang w:val="en-US"/>
        </w:rPr>
        <w:t xml:space="preserve"> </w:t>
      </w:r>
    </w:p>
    <w:p w14:paraId="3884BAAF" w14:textId="4945A372" w:rsidR="00F2696C" w:rsidRPr="00F2696C" w:rsidRDefault="00F2696C" w:rsidP="003462A9">
      <w:pPr>
        <w:numPr>
          <w:ilvl w:val="1"/>
          <w:numId w:val="48"/>
        </w:numPr>
        <w:rPr>
          <w:lang w:val="en-US"/>
        </w:rPr>
      </w:pPr>
      <w:r w:rsidRPr="00F2696C">
        <w:rPr>
          <w:lang w:val="en-US"/>
        </w:rPr>
        <w:t>The Go Region can be easily communicated to non-statisticians as the range of scenarios where the trial results exceed the MV with the desired level of confidence</w:t>
      </w:r>
      <w:ins w:id="410" w:author="Guerin, Tadhg" w:date="2025-07-09T21:02:00Z">
        <w:r w:rsidR="00A8349B">
          <w:rPr>
            <w:lang w:val="en-US"/>
          </w:rPr>
          <w:t>.</w:t>
        </w:r>
      </w:ins>
    </w:p>
    <w:p w14:paraId="5E3AE6B2" w14:textId="77777777" w:rsidR="003462A9" w:rsidRDefault="00F2696C" w:rsidP="00F2696C">
      <w:pPr>
        <w:numPr>
          <w:ilvl w:val="0"/>
          <w:numId w:val="48"/>
        </w:numPr>
        <w:rPr>
          <w:lang w:val="en-US"/>
        </w:rPr>
      </w:pPr>
      <w:r w:rsidRPr="00F2696C">
        <w:rPr>
          <w:b/>
          <w:bCs/>
          <w:lang w:val="en-US"/>
        </w:rPr>
        <w:t>No Go Region:</w:t>
      </w:r>
      <w:r w:rsidRPr="00F2696C">
        <w:rPr>
          <w:lang w:val="en-US"/>
        </w:rPr>
        <w:t xml:space="preserve"> </w:t>
      </w:r>
    </w:p>
    <w:p w14:paraId="56FAA9C2" w14:textId="72868B1C" w:rsidR="00F2696C" w:rsidDel="00A8349B" w:rsidRDefault="00F2696C" w:rsidP="00A8349B">
      <w:pPr>
        <w:numPr>
          <w:ilvl w:val="1"/>
          <w:numId w:val="48"/>
        </w:numPr>
        <w:rPr>
          <w:del w:id="411" w:author="Guerin, Tadhg" w:date="2025-07-09T21:02:00Z"/>
          <w:lang w:val="en-US"/>
        </w:rPr>
      </w:pPr>
      <w:r w:rsidRPr="00A8349B">
        <w:rPr>
          <w:lang w:val="en-US"/>
        </w:rPr>
        <w:t xml:space="preserve">The No Go Region can also be easily communicated to non-statisticians as the range of scenarios where the trial results fall below the TV with the desired level of confidence. </w:t>
      </w:r>
    </w:p>
    <w:p w14:paraId="68BCE6E9" w14:textId="77777777" w:rsidR="003462A9" w:rsidRPr="00A8349B" w:rsidRDefault="003462A9" w:rsidP="006F364D">
      <w:pPr>
        <w:numPr>
          <w:ilvl w:val="1"/>
          <w:numId w:val="48"/>
        </w:numPr>
        <w:rPr>
          <w:lang w:val="en-US"/>
        </w:rPr>
      </w:pPr>
    </w:p>
    <w:p w14:paraId="341818B6" w14:textId="121F8690" w:rsidR="00F2696C" w:rsidRDefault="00F2696C" w:rsidP="00F2696C">
      <w:pPr>
        <w:numPr>
          <w:ilvl w:val="0"/>
          <w:numId w:val="48"/>
        </w:numPr>
        <w:rPr>
          <w:lang w:val="en-US"/>
        </w:rPr>
      </w:pPr>
      <w:r w:rsidRPr="00F2696C">
        <w:rPr>
          <w:b/>
          <w:bCs/>
          <w:lang w:val="en-US"/>
        </w:rPr>
        <w:t>Consider Region:</w:t>
      </w:r>
      <w:r w:rsidRPr="00F2696C">
        <w:rPr>
          <w:lang w:val="en-US"/>
        </w:rPr>
        <w:t xml:space="preserve"> The Consider Region can be communicated as the range of scenarios where the trial results </w:t>
      </w:r>
      <w:commentRangeStart w:id="412"/>
      <w:commentRangeStart w:id="413"/>
      <w:r w:rsidRPr="00F2696C">
        <w:rPr>
          <w:lang w:val="en-US"/>
        </w:rPr>
        <w:t xml:space="preserve">neither (1) exceed the MV with the desired level of confidence to fall into the Go Region or (2) fall below the TV with the desired level of confidence to fall into the No Go Region. </w:t>
      </w:r>
      <w:commentRangeEnd w:id="412"/>
      <w:r w:rsidR="002D52B4" w:rsidRPr="00F2696C">
        <w:rPr>
          <w:rStyle w:val="CommentReference"/>
          <w:sz w:val="22"/>
          <w:szCs w:val="22"/>
          <w:lang w:val="en-US"/>
        </w:rPr>
        <w:commentReference w:id="412"/>
      </w:r>
      <w:commentRangeEnd w:id="413"/>
      <w:r w:rsidR="008E2618" w:rsidRPr="00F2696C">
        <w:rPr>
          <w:rStyle w:val="CommentReference"/>
          <w:sz w:val="22"/>
          <w:szCs w:val="22"/>
          <w:lang w:val="en-US"/>
        </w:rPr>
        <w:commentReference w:id="413"/>
      </w:r>
    </w:p>
    <w:p w14:paraId="357EBA62" w14:textId="77777777" w:rsidR="009143C2" w:rsidRDefault="009143C2" w:rsidP="008C2883">
      <w:pPr>
        <w:ind w:left="720"/>
        <w:rPr>
          <w:lang w:val="en-US"/>
        </w:rPr>
      </w:pPr>
    </w:p>
    <w:p w14:paraId="40A1AC67" w14:textId="77777777" w:rsidR="009143C2" w:rsidRPr="00F2696C" w:rsidRDefault="009143C2" w:rsidP="009143C2">
      <w:pPr>
        <w:rPr>
          <w:lang w:val="en-US"/>
        </w:rPr>
      </w:pPr>
    </w:p>
    <w:p w14:paraId="1B78D88F" w14:textId="77777777" w:rsidR="00F2696C" w:rsidRDefault="00F2696C" w:rsidP="00F2696C">
      <w:pPr>
        <w:rPr>
          <w:lang w:val="en-US"/>
        </w:rPr>
      </w:pPr>
      <w:commentRangeStart w:id="414"/>
      <w:commentRangeStart w:id="415"/>
      <w:r w:rsidRPr="00F2696C">
        <w:rPr>
          <w:lang w:val="en-US"/>
        </w:rPr>
        <w:t>Effective communication of these regions is very important, using graphical examples to illustrate the Go, No Go, and Consider regions can help non-statisticians visualize and understand these concepts better</w:t>
      </w:r>
      <w:commentRangeEnd w:id="414"/>
      <w:r w:rsidR="00C45275" w:rsidRPr="00F2696C">
        <w:rPr>
          <w:rStyle w:val="CommentReference"/>
          <w:sz w:val="22"/>
          <w:szCs w:val="22"/>
          <w:lang w:val="en-US"/>
        </w:rPr>
        <w:commentReference w:id="414"/>
      </w:r>
      <w:commentRangeEnd w:id="415"/>
      <w:r w:rsidR="00925167" w:rsidRPr="00F2696C">
        <w:rPr>
          <w:rStyle w:val="CommentReference"/>
          <w:sz w:val="22"/>
          <w:szCs w:val="22"/>
          <w:lang w:val="en-US"/>
        </w:rPr>
        <w:commentReference w:id="415"/>
      </w:r>
      <w:r w:rsidRPr="00F2696C">
        <w:rPr>
          <w:lang w:val="en-US"/>
        </w:rPr>
        <w:t>. Clear, simple explanations and visual aids can bridge the gap between statistical analysis and practical decision-making. An example of scenarios falling into Go, No Go and Consider regions can be seen in figure below (Fewer et al, 2016).</w:t>
      </w:r>
    </w:p>
    <w:p w14:paraId="2EA9111B" w14:textId="77777777" w:rsidR="008C2883" w:rsidRPr="00F2696C" w:rsidRDefault="008C2883" w:rsidP="00F2696C">
      <w:pPr>
        <w:rPr>
          <w:lang w:val="en-US"/>
        </w:rPr>
      </w:pPr>
    </w:p>
    <w:p w14:paraId="08FF2717" w14:textId="29A587B5" w:rsidR="00D75CE3" w:rsidRPr="00D75CE3" w:rsidRDefault="00CE2861" w:rsidP="00D75CE3">
      <w:pPr>
        <w:rPr>
          <w:lang w:val="en-US"/>
        </w:rPr>
      </w:pPr>
      <w:commentRangeStart w:id="416"/>
      <w:commentRangeStart w:id="417"/>
      <w:commentRangeStart w:id="418"/>
      <w:commentRangeStart w:id="419"/>
      <w:commentRangeEnd w:id="416"/>
      <w:r w:rsidRPr="00D75CE3">
        <w:rPr>
          <w:rStyle w:val="CommentReference"/>
          <w:noProof/>
          <w:sz w:val="22"/>
          <w:szCs w:val="22"/>
          <w:lang w:val="en-US"/>
        </w:rPr>
        <w:lastRenderedPageBreak/>
        <w:commentReference w:id="416"/>
      </w:r>
      <w:commentRangeEnd w:id="417"/>
      <w:r w:rsidR="00685A14" w:rsidRPr="00D75CE3">
        <w:rPr>
          <w:rStyle w:val="CommentReference"/>
          <w:noProof/>
          <w:sz w:val="22"/>
          <w:szCs w:val="22"/>
          <w:lang w:val="en-US"/>
        </w:rPr>
        <w:commentReference w:id="417"/>
      </w:r>
      <w:commentRangeEnd w:id="418"/>
      <w:r w:rsidR="009F5A2A" w:rsidRPr="00D75CE3">
        <w:rPr>
          <w:rStyle w:val="CommentReference"/>
          <w:noProof/>
          <w:sz w:val="22"/>
          <w:szCs w:val="22"/>
          <w:lang w:val="en-US"/>
        </w:rPr>
        <w:commentReference w:id="418"/>
      </w:r>
      <w:commentRangeEnd w:id="419"/>
      <w:r w:rsidR="00755E45" w:rsidRPr="00D75CE3">
        <w:rPr>
          <w:rStyle w:val="CommentReference"/>
          <w:noProof/>
          <w:sz w:val="22"/>
          <w:szCs w:val="22"/>
          <w:lang w:val="en-US"/>
        </w:rPr>
        <w:commentReference w:id="419"/>
      </w:r>
      <w:r w:rsidR="00D75CE3" w:rsidRPr="00D75CE3">
        <w:rPr>
          <w:noProof/>
          <w:lang w:val="en-US"/>
        </w:rPr>
        <w:drawing>
          <wp:inline distT="0" distB="0" distL="0" distR="0" wp14:anchorId="1D7412BA" wp14:editId="7BE0466B">
            <wp:extent cx="5943600" cy="3227705"/>
            <wp:effectExtent l="0" t="0" r="0" b="0"/>
            <wp:docPr id="285501140" name="Picture 4" descr="A diagram of a treatment eff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01140" name="Picture 4" descr="A diagram of a treatment effec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27705"/>
                    </a:xfrm>
                    <a:prstGeom prst="rect">
                      <a:avLst/>
                    </a:prstGeom>
                    <a:noFill/>
                    <a:ln>
                      <a:noFill/>
                    </a:ln>
                  </pic:spPr>
                </pic:pic>
              </a:graphicData>
            </a:graphic>
          </wp:inline>
        </w:drawing>
      </w:r>
    </w:p>
    <w:p w14:paraId="3409F72F" w14:textId="3F8B55B4" w:rsidR="00073737" w:rsidRPr="00073737" w:rsidRDefault="00073737" w:rsidP="00073737">
      <w:pPr>
        <w:rPr>
          <w:lang w:val="en-US"/>
        </w:rPr>
      </w:pPr>
    </w:p>
    <w:p w14:paraId="4E3C5921" w14:textId="7D5C8409" w:rsidR="00374136" w:rsidRDefault="00374136" w:rsidP="00F2696C">
      <w:pPr>
        <w:rPr>
          <w:lang w:val="en-US"/>
        </w:rPr>
      </w:pPr>
    </w:p>
    <w:p w14:paraId="778E6EAB" w14:textId="77777777" w:rsidR="00374136" w:rsidRDefault="00374136" w:rsidP="00F2696C">
      <w:pPr>
        <w:rPr>
          <w:lang w:val="en-US"/>
        </w:rPr>
      </w:pPr>
    </w:p>
    <w:p w14:paraId="7A244C5C" w14:textId="7C342578" w:rsidR="00F2696C" w:rsidRDefault="00F2696C" w:rsidP="00F2696C">
      <w:pPr>
        <w:rPr>
          <w:lang w:val="en-US"/>
        </w:rPr>
      </w:pPr>
      <w:r w:rsidRPr="00F2696C">
        <w:rPr>
          <w:lang w:val="en-US"/>
        </w:rPr>
        <w:t>By assessing the probability of success (</w:t>
      </w:r>
      <w:proofErr w:type="spellStart"/>
      <w:r w:rsidRPr="00F2696C">
        <w:rPr>
          <w:lang w:val="en-US"/>
        </w:rPr>
        <w:t>PoS</w:t>
      </w:r>
      <w:proofErr w:type="spellEnd"/>
      <w:r w:rsidRPr="00F2696C">
        <w:rPr>
          <w:lang w:val="en-US"/>
        </w:rPr>
        <w:t xml:space="preserve">) in the context of MV, TV, and Go/No Go/Consider regions, we can make more informed decisions about the future of a treatment. This approach helps identify potential risks and opportunities, ensuring that resources are used effectively and that development efforts are focused on the most promising treatments. It allows developers to assess the risk and potential of a drug candidate in the proposed trial. For instance, if the </w:t>
      </w:r>
      <w:proofErr w:type="spellStart"/>
      <w:r w:rsidRPr="00F2696C">
        <w:rPr>
          <w:lang w:val="en-US"/>
        </w:rPr>
        <w:t>PoS</w:t>
      </w:r>
      <w:proofErr w:type="spellEnd"/>
      <w:r w:rsidRPr="00F2696C">
        <w:rPr>
          <w:lang w:val="en-US"/>
        </w:rPr>
        <w:t xml:space="preserve"> to be in the Go region is very low then the team may want to reconsider the study design or whether to proceed with the study at all. </w:t>
      </w:r>
      <w:proofErr w:type="gramStart"/>
      <w:r w:rsidRPr="00F2696C">
        <w:rPr>
          <w:lang w:val="en-US"/>
        </w:rPr>
        <w:t>Similarly</w:t>
      </w:r>
      <w:proofErr w:type="gramEnd"/>
      <w:r w:rsidRPr="00F2696C">
        <w:rPr>
          <w:lang w:val="en-US"/>
        </w:rPr>
        <w:t xml:space="preserve"> if the trial has a high probability of falling in the Consider region then the development team need to be prepared for what additional </w:t>
      </w:r>
      <w:proofErr w:type="gramStart"/>
      <w:r w:rsidRPr="00F2696C">
        <w:rPr>
          <w:lang w:val="en-US"/>
        </w:rPr>
        <w:t>information</w:t>
      </w:r>
      <w:proofErr w:type="gramEnd"/>
      <w:r w:rsidRPr="00F2696C">
        <w:rPr>
          <w:lang w:val="en-US"/>
        </w:rPr>
        <w:t xml:space="preserve"> they will need to </w:t>
      </w:r>
      <w:proofErr w:type="gramStart"/>
      <w:r w:rsidRPr="00F2696C">
        <w:rPr>
          <w:lang w:val="en-US"/>
        </w:rPr>
        <w:t>make a decision</w:t>
      </w:r>
      <w:proofErr w:type="gramEnd"/>
      <w:r w:rsidRPr="00F2696C">
        <w:rPr>
          <w:lang w:val="en-US"/>
        </w:rPr>
        <w:t xml:space="preserve"> after falling </w:t>
      </w:r>
      <w:proofErr w:type="gramStart"/>
      <w:r w:rsidRPr="00F2696C">
        <w:rPr>
          <w:lang w:val="en-US"/>
        </w:rPr>
        <w:t>in</w:t>
      </w:r>
      <w:proofErr w:type="gramEnd"/>
      <w:r w:rsidRPr="00F2696C">
        <w:rPr>
          <w:lang w:val="en-US"/>
        </w:rPr>
        <w:t xml:space="preserve"> this region. Assessing the </w:t>
      </w:r>
      <w:proofErr w:type="spellStart"/>
      <w:r w:rsidRPr="00F2696C">
        <w:rPr>
          <w:lang w:val="en-US"/>
        </w:rPr>
        <w:t>PoS</w:t>
      </w:r>
      <w:proofErr w:type="spellEnd"/>
      <w:r w:rsidRPr="00F2696C">
        <w:rPr>
          <w:lang w:val="en-US"/>
        </w:rPr>
        <w:t xml:space="preserve"> of these regions allows for the assessment of multiple endpoints in the decision criteria.</w:t>
      </w:r>
    </w:p>
    <w:p w14:paraId="40518406" w14:textId="77777777" w:rsidR="00374136" w:rsidRPr="00F2696C" w:rsidRDefault="00374136" w:rsidP="00F2696C">
      <w:pPr>
        <w:rPr>
          <w:lang w:val="en-US"/>
        </w:rPr>
      </w:pPr>
    </w:p>
    <w:p w14:paraId="5D925D02" w14:textId="77777777" w:rsidR="00F2696C" w:rsidRPr="00F2696C" w:rsidRDefault="00F2696C" w:rsidP="00F2696C">
      <w:pPr>
        <w:rPr>
          <w:lang w:val="en-US"/>
        </w:rPr>
      </w:pPr>
      <w:commentRangeStart w:id="420"/>
      <w:commentRangeStart w:id="421"/>
      <w:r w:rsidRPr="00F2696C">
        <w:rPr>
          <w:b/>
          <w:bCs/>
          <w:lang w:val="en-US"/>
        </w:rPr>
        <w:t>Communicating MV, TV, and Go/No Go/Consider Regions to Non-Statisticians</w:t>
      </w:r>
      <w:commentRangeEnd w:id="420"/>
      <w:r w:rsidR="00EE43C4" w:rsidRPr="00F2696C">
        <w:rPr>
          <w:rStyle w:val="CommentReference"/>
          <w:sz w:val="22"/>
          <w:szCs w:val="22"/>
          <w:lang w:val="en-US"/>
        </w:rPr>
        <w:commentReference w:id="420"/>
      </w:r>
      <w:commentRangeEnd w:id="421"/>
      <w:r w:rsidR="00BC1311" w:rsidRPr="00F2696C">
        <w:rPr>
          <w:rStyle w:val="CommentReference"/>
          <w:sz w:val="22"/>
          <w:szCs w:val="22"/>
          <w:lang w:val="en-US"/>
        </w:rPr>
        <w:commentReference w:id="421"/>
      </w:r>
    </w:p>
    <w:p w14:paraId="7573E785" w14:textId="55C4AF6B" w:rsidR="00EA5FE4" w:rsidRPr="00EA5FE4" w:rsidRDefault="00DA7BA6" w:rsidP="00F2696C">
      <w:pPr>
        <w:numPr>
          <w:ilvl w:val="0"/>
          <w:numId w:val="49"/>
        </w:numPr>
        <w:rPr>
          <w:ins w:id="422" w:author="Guerin, Tadhg" w:date="2025-08-07T09:40:00Z" w16du:dateUtc="2025-08-07T08:40:00Z"/>
          <w:lang w:val="en-US"/>
          <w:rPrChange w:id="423" w:author="Guerin, Tadhg" w:date="2025-08-07T09:40:00Z" w16du:dateUtc="2025-08-07T08:40:00Z">
            <w:rPr>
              <w:ins w:id="424" w:author="Guerin, Tadhg" w:date="2025-08-07T09:40:00Z" w16du:dateUtc="2025-08-07T08:40:00Z"/>
              <w:b/>
              <w:bCs/>
              <w:lang w:val="en-US"/>
            </w:rPr>
          </w:rPrChange>
        </w:rPr>
      </w:pPr>
      <w:ins w:id="425" w:author="Guerin, Tadhg" w:date="2025-08-07T09:40:00Z" w16du:dateUtc="2025-08-07T08:40:00Z">
        <w:r>
          <w:rPr>
            <w:b/>
            <w:bCs/>
            <w:lang w:val="en-US"/>
          </w:rPr>
          <w:t>Simulation</w:t>
        </w:r>
        <w:r w:rsidRPr="00F2696C">
          <w:rPr>
            <w:lang w:val="en-US"/>
          </w:rPr>
          <w:t>:</w:t>
        </w:r>
      </w:ins>
      <w:ins w:id="426" w:author="Guerin, Tadhg" w:date="2025-08-07T09:41:00Z" w16du:dateUtc="2025-08-07T08:41:00Z">
        <w:r w:rsidR="00C07A3B">
          <w:rPr>
            <w:lang w:val="en-US"/>
          </w:rPr>
          <w:t xml:space="preserve"> Use simulation to demonstrate </w:t>
        </w:r>
        <w:r w:rsidR="00637BF0" w:rsidRPr="00F2696C">
          <w:rPr>
            <w:lang w:val="en-US"/>
          </w:rPr>
          <w:t>Go/No Go/Consider regions</w:t>
        </w:r>
        <w:r w:rsidR="00637BF0">
          <w:rPr>
            <w:lang w:val="en-US"/>
          </w:rPr>
          <w:t xml:space="preserve"> change depending on study design assumptions.</w:t>
        </w:r>
      </w:ins>
    </w:p>
    <w:p w14:paraId="5306EBAB" w14:textId="06BF56DC" w:rsidR="00F2696C" w:rsidRPr="00F2696C" w:rsidRDefault="00F2696C" w:rsidP="00F2696C">
      <w:pPr>
        <w:numPr>
          <w:ilvl w:val="0"/>
          <w:numId w:val="49"/>
        </w:numPr>
        <w:rPr>
          <w:lang w:val="en-US"/>
        </w:rPr>
      </w:pPr>
      <w:r w:rsidRPr="00F2696C">
        <w:rPr>
          <w:b/>
          <w:bCs/>
          <w:lang w:val="en-US"/>
        </w:rPr>
        <w:t>Visual Aids</w:t>
      </w:r>
      <w:r w:rsidRPr="00F2696C">
        <w:rPr>
          <w:lang w:val="en-US"/>
        </w:rPr>
        <w:t>: Use graphs and charts to illustrate the MV, TV, and Go/No Go/Consider regions. This can help non-statisticians visualize the concept and understand how the trial results relate to the decision criteria.</w:t>
      </w:r>
      <w:ins w:id="427" w:author="Guerin, Tadhg" w:date="2025-07-09T21:53:00Z">
        <w:r w:rsidR="00391505">
          <w:rPr>
            <w:lang w:val="en-US"/>
          </w:rPr>
          <w:t xml:space="preserve"> The use of interactive graphs </w:t>
        </w:r>
      </w:ins>
      <w:ins w:id="428" w:author="Guerin, Tadhg" w:date="2025-07-09T21:54:00Z">
        <w:r w:rsidR="00E40DCD">
          <w:rPr>
            <w:lang w:val="en-US"/>
          </w:rPr>
          <w:t>that show the impact of varying assumptions can help inform the team.</w:t>
        </w:r>
      </w:ins>
    </w:p>
    <w:p w14:paraId="4B8BE612" w14:textId="77777777" w:rsidR="00F2696C" w:rsidRPr="00F2696C" w:rsidRDefault="00F2696C" w:rsidP="00F2696C">
      <w:pPr>
        <w:numPr>
          <w:ilvl w:val="0"/>
          <w:numId w:val="49"/>
        </w:numPr>
        <w:rPr>
          <w:lang w:val="en-US"/>
        </w:rPr>
      </w:pPr>
      <w:r w:rsidRPr="00F2696C">
        <w:rPr>
          <w:b/>
          <w:bCs/>
          <w:lang w:val="en-US"/>
        </w:rPr>
        <w:t>Examples</w:t>
      </w:r>
      <w:r w:rsidRPr="00F2696C">
        <w:rPr>
          <w:lang w:val="en-US"/>
        </w:rPr>
        <w:t xml:space="preserve">: Provide prior examples of how MV, TV, and Go/No Go/Consider regions have been used in actual clinical trials that are </w:t>
      </w:r>
      <w:proofErr w:type="gramStart"/>
      <w:r w:rsidRPr="00F2696C">
        <w:rPr>
          <w:lang w:val="en-US"/>
        </w:rPr>
        <w:t>similar to</w:t>
      </w:r>
      <w:proofErr w:type="gramEnd"/>
      <w:r w:rsidRPr="00F2696C">
        <w:rPr>
          <w:lang w:val="en-US"/>
        </w:rPr>
        <w:t xml:space="preserve"> your study. This helps to make the concepts more relatable and understandable.</w:t>
      </w:r>
    </w:p>
    <w:p w14:paraId="51063068" w14:textId="77777777" w:rsidR="00F2696C" w:rsidRPr="00F2696C" w:rsidRDefault="00F2696C" w:rsidP="00F2696C">
      <w:pPr>
        <w:numPr>
          <w:ilvl w:val="0"/>
          <w:numId w:val="49"/>
        </w:numPr>
        <w:rPr>
          <w:lang w:val="en-US"/>
        </w:rPr>
      </w:pPr>
      <w:r w:rsidRPr="00F2696C">
        <w:rPr>
          <w:b/>
          <w:bCs/>
          <w:lang w:val="en-US"/>
        </w:rPr>
        <w:t>Focus on the Implications</w:t>
      </w:r>
      <w:r w:rsidRPr="00F2696C">
        <w:rPr>
          <w:lang w:val="en-US"/>
        </w:rPr>
        <w:t>: Explain the implications of the trial results falling into each region. What does it mean for the drug's development if the results are in the Go region, the No Go region, or the Consider region?</w:t>
      </w:r>
    </w:p>
    <w:p w14:paraId="6C47153E" w14:textId="22710213" w:rsidR="00F2696C" w:rsidDel="00A07A6A" w:rsidRDefault="00F2696C" w:rsidP="00374136">
      <w:pPr>
        <w:numPr>
          <w:ilvl w:val="0"/>
          <w:numId w:val="50"/>
        </w:numPr>
        <w:tabs>
          <w:tab w:val="clear" w:pos="720"/>
          <w:tab w:val="num" w:pos="1080"/>
        </w:tabs>
        <w:ind w:left="1080"/>
        <w:rPr>
          <w:del w:id="429" w:author="Guerin, Tadhg" w:date="2025-07-09T20:22:00Z"/>
          <w:lang w:val="en-US"/>
        </w:rPr>
      </w:pPr>
    </w:p>
    <w:p w14:paraId="5A71F23E" w14:textId="77777777" w:rsidR="006321FE" w:rsidRPr="00F2696C" w:rsidRDefault="006321FE" w:rsidP="006321FE">
      <w:pPr>
        <w:ind w:left="1080"/>
        <w:rPr>
          <w:lang w:val="en-US"/>
        </w:rPr>
      </w:pPr>
    </w:p>
    <w:p w14:paraId="7E06DD30" w14:textId="77777777" w:rsidR="00F2696C" w:rsidRPr="00F2696C" w:rsidRDefault="00F2696C" w:rsidP="00F2696C">
      <w:pPr>
        <w:rPr>
          <w:lang w:val="en-US"/>
        </w:rPr>
      </w:pPr>
      <w:r w:rsidRPr="00F2696C">
        <w:rPr>
          <w:b/>
          <w:bCs/>
          <w:lang w:val="en-US"/>
        </w:rPr>
        <w:t>Graphical Approaches Communicating Go/No Go/Consider with Non-Statisticians:</w:t>
      </w:r>
    </w:p>
    <w:p w14:paraId="68606967" w14:textId="77777777" w:rsidR="00F2696C" w:rsidRDefault="00F2696C" w:rsidP="00F2696C">
      <w:pPr>
        <w:rPr>
          <w:lang w:val="en-US"/>
        </w:rPr>
      </w:pPr>
      <w:r w:rsidRPr="00F2696C">
        <w:rPr>
          <w:lang w:val="en-US"/>
        </w:rPr>
        <w:t>Go, No Go and Consider region plots (Lalonde plots) allow the study team to explore their study design over a range of treatment effects. They are particularly helpful communicating a range of treatment effects with non-statisticians as they:</w:t>
      </w:r>
    </w:p>
    <w:p w14:paraId="6EB57F66" w14:textId="77777777" w:rsidR="006321FE" w:rsidRPr="00F2696C" w:rsidRDefault="006321FE" w:rsidP="00F2696C">
      <w:pPr>
        <w:rPr>
          <w:lang w:val="en-US"/>
        </w:rPr>
      </w:pPr>
    </w:p>
    <w:p w14:paraId="0220CE0D" w14:textId="77777777" w:rsidR="006321FE" w:rsidRDefault="00F2696C" w:rsidP="00F2696C">
      <w:pPr>
        <w:numPr>
          <w:ilvl w:val="0"/>
          <w:numId w:val="51"/>
        </w:numPr>
        <w:rPr>
          <w:lang w:val="en-US"/>
        </w:rPr>
      </w:pPr>
      <w:r w:rsidRPr="00F2696C">
        <w:rPr>
          <w:lang w:val="en-US"/>
        </w:rPr>
        <w:t xml:space="preserve">Provide Visual Clarity: </w:t>
      </w:r>
    </w:p>
    <w:p w14:paraId="31588869" w14:textId="77777777" w:rsidR="006321FE" w:rsidRDefault="00F2696C" w:rsidP="006321FE">
      <w:pPr>
        <w:numPr>
          <w:ilvl w:val="1"/>
          <w:numId w:val="51"/>
        </w:numPr>
        <w:rPr>
          <w:lang w:val="en-US"/>
        </w:rPr>
      </w:pPr>
      <w:r w:rsidRPr="00F2696C">
        <w:rPr>
          <w:lang w:val="en-US"/>
        </w:rPr>
        <w:t xml:space="preserve">The plot uses clear </w:t>
      </w:r>
      <w:proofErr w:type="spellStart"/>
      <w:r w:rsidRPr="00F2696C">
        <w:rPr>
          <w:lang w:val="en-US"/>
        </w:rPr>
        <w:t>colour</w:t>
      </w:r>
      <w:proofErr w:type="spellEnd"/>
      <w:r w:rsidRPr="00F2696C">
        <w:rPr>
          <w:lang w:val="en-US"/>
        </w:rPr>
        <w:t xml:space="preserve">-coded bands (green, yellow, red) to represent different decision outcomes. This makes it easy to understand </w:t>
      </w:r>
      <w:proofErr w:type="gramStart"/>
      <w:r w:rsidRPr="00F2696C">
        <w:rPr>
          <w:lang w:val="en-US"/>
        </w:rPr>
        <w:t>at a glance</w:t>
      </w:r>
      <w:proofErr w:type="gramEnd"/>
      <w:r w:rsidRPr="00F2696C">
        <w:rPr>
          <w:lang w:val="en-US"/>
        </w:rPr>
        <w:t xml:space="preserve"> whether </w:t>
      </w:r>
      <w:proofErr w:type="gramStart"/>
      <w:r w:rsidRPr="00F2696C">
        <w:rPr>
          <w:lang w:val="en-US"/>
        </w:rPr>
        <w:t>a treatment</w:t>
      </w:r>
      <w:proofErr w:type="gramEnd"/>
      <w:r w:rsidRPr="00F2696C">
        <w:rPr>
          <w:lang w:val="en-US"/>
        </w:rPr>
        <w:t xml:space="preserve"> is likely to be successful (Go), needs further consideration (Consider), or is unlikely to be effective (No Go). </w:t>
      </w:r>
    </w:p>
    <w:p w14:paraId="55B89512" w14:textId="3F8D789A" w:rsidR="00F2696C" w:rsidRDefault="00F2696C" w:rsidP="006321FE">
      <w:pPr>
        <w:numPr>
          <w:ilvl w:val="1"/>
          <w:numId w:val="51"/>
        </w:numPr>
        <w:rPr>
          <w:lang w:val="en-US"/>
        </w:rPr>
      </w:pPr>
      <w:r w:rsidRPr="00F2696C">
        <w:rPr>
          <w:lang w:val="en-US"/>
        </w:rPr>
        <w:t>Non-statisticians can quickly grasp the likelihood of success without needing to delve into detailed statistical calculations.</w:t>
      </w:r>
    </w:p>
    <w:p w14:paraId="53827135" w14:textId="77777777" w:rsidR="006321FE" w:rsidRPr="00F2696C" w:rsidRDefault="006321FE" w:rsidP="006321FE">
      <w:pPr>
        <w:ind w:left="720"/>
        <w:rPr>
          <w:lang w:val="en-US"/>
        </w:rPr>
      </w:pPr>
    </w:p>
    <w:p w14:paraId="51E8E424" w14:textId="77777777" w:rsidR="00D7035A" w:rsidRDefault="00F2696C" w:rsidP="00F2696C">
      <w:pPr>
        <w:numPr>
          <w:ilvl w:val="0"/>
          <w:numId w:val="51"/>
        </w:numPr>
        <w:rPr>
          <w:lang w:val="en-US"/>
        </w:rPr>
      </w:pPr>
      <w:r w:rsidRPr="00F2696C">
        <w:rPr>
          <w:lang w:val="en-US"/>
        </w:rPr>
        <w:t xml:space="preserve">Intuitive to Understand: </w:t>
      </w:r>
    </w:p>
    <w:p w14:paraId="253BA8A9" w14:textId="3EC2CABF" w:rsidR="00F2696C" w:rsidRDefault="00F2696C" w:rsidP="00D7035A">
      <w:pPr>
        <w:numPr>
          <w:ilvl w:val="1"/>
          <w:numId w:val="51"/>
        </w:numPr>
        <w:rPr>
          <w:lang w:val="en-US"/>
        </w:rPr>
      </w:pPr>
      <w:r w:rsidRPr="00F2696C">
        <w:rPr>
          <w:lang w:val="en-US"/>
        </w:rPr>
        <w:t>The Y-axis shows the probability, which is a familiar concept even to those without a statistical background. Seeing how these probabilities change with different treatment effects on the X-axis helps in understanding the overall effectiveness.</w:t>
      </w:r>
    </w:p>
    <w:p w14:paraId="543FEC42" w14:textId="77777777" w:rsidR="006321FE" w:rsidRDefault="006321FE" w:rsidP="006321FE">
      <w:pPr>
        <w:pStyle w:val="ListParagraph"/>
        <w:rPr>
          <w:lang w:val="en-US"/>
        </w:rPr>
      </w:pPr>
    </w:p>
    <w:p w14:paraId="34199398" w14:textId="77777777" w:rsidR="006321FE" w:rsidRPr="00F2696C" w:rsidRDefault="006321FE" w:rsidP="006321FE">
      <w:pPr>
        <w:ind w:left="720"/>
        <w:rPr>
          <w:lang w:val="en-US"/>
        </w:rPr>
      </w:pPr>
    </w:p>
    <w:p w14:paraId="0483B868" w14:textId="77777777" w:rsidR="00D7035A" w:rsidRDefault="00F2696C" w:rsidP="00F2696C">
      <w:pPr>
        <w:numPr>
          <w:ilvl w:val="0"/>
          <w:numId w:val="51"/>
        </w:numPr>
        <w:rPr>
          <w:lang w:val="en-US"/>
        </w:rPr>
      </w:pPr>
      <w:r w:rsidRPr="00F2696C">
        <w:rPr>
          <w:lang w:val="en-US"/>
        </w:rPr>
        <w:t xml:space="preserve">Facilitates Decision Making: </w:t>
      </w:r>
    </w:p>
    <w:p w14:paraId="7CC21C0E" w14:textId="6E85225A" w:rsidR="00F2696C" w:rsidRDefault="00F2696C" w:rsidP="00D7035A">
      <w:pPr>
        <w:numPr>
          <w:ilvl w:val="1"/>
          <w:numId w:val="51"/>
        </w:numPr>
        <w:rPr>
          <w:lang w:val="en-US"/>
        </w:rPr>
      </w:pPr>
      <w:r w:rsidRPr="00F2696C">
        <w:rPr>
          <w:lang w:val="en-US"/>
        </w:rPr>
        <w:t>By categorizing outcomes into Go, Consider, and No Go, the plot provides a straightforward way to interpret the results of extensive and complex simulations over a range of treatment effects.</w:t>
      </w:r>
    </w:p>
    <w:p w14:paraId="40337E37" w14:textId="77777777" w:rsidR="006321FE" w:rsidRPr="00F2696C" w:rsidRDefault="006321FE" w:rsidP="006321FE">
      <w:pPr>
        <w:ind w:left="720"/>
        <w:rPr>
          <w:lang w:val="en-US"/>
        </w:rPr>
      </w:pPr>
    </w:p>
    <w:p w14:paraId="38A7BBF6" w14:textId="77777777" w:rsidR="00D7035A" w:rsidRDefault="00F2696C" w:rsidP="00F2696C">
      <w:pPr>
        <w:numPr>
          <w:ilvl w:val="0"/>
          <w:numId w:val="51"/>
        </w:numPr>
        <w:rPr>
          <w:lang w:val="en-US"/>
        </w:rPr>
      </w:pPr>
      <w:r w:rsidRPr="00F2696C">
        <w:rPr>
          <w:lang w:val="en-US"/>
        </w:rPr>
        <w:t xml:space="preserve">Easy to communicate: </w:t>
      </w:r>
    </w:p>
    <w:p w14:paraId="3176E34B" w14:textId="77777777" w:rsidR="00D7035A" w:rsidRDefault="00F2696C" w:rsidP="00D7035A">
      <w:pPr>
        <w:numPr>
          <w:ilvl w:val="1"/>
          <w:numId w:val="51"/>
        </w:numPr>
        <w:rPr>
          <w:lang w:val="en-US"/>
        </w:rPr>
      </w:pPr>
      <w:r w:rsidRPr="00F2696C">
        <w:rPr>
          <w:lang w:val="en-US"/>
        </w:rPr>
        <w:t xml:space="preserve">These plots are excellent tools for communicating findings to stakeholders who may not have a deep understanding of statistics. They can see the potential outcomes and make informed decisions based on the visual representation. </w:t>
      </w:r>
    </w:p>
    <w:p w14:paraId="3DBB3BEC" w14:textId="15E29B92" w:rsidR="00F2696C" w:rsidRDefault="00F2696C" w:rsidP="00D7035A">
      <w:pPr>
        <w:numPr>
          <w:ilvl w:val="1"/>
          <w:numId w:val="51"/>
        </w:numPr>
        <w:rPr>
          <w:lang w:val="en-US"/>
        </w:rPr>
      </w:pPr>
      <w:r w:rsidRPr="00F2696C">
        <w:rPr>
          <w:lang w:val="en-US"/>
        </w:rPr>
        <w:t>By clearly showing the probabilities of different outcomes, the plot helps align expectations and facilitates discussions about the next steps in the decision-making process.</w:t>
      </w:r>
    </w:p>
    <w:p w14:paraId="7ACE65D7" w14:textId="77777777" w:rsidR="00D7035A" w:rsidRPr="00F2696C" w:rsidRDefault="00D7035A" w:rsidP="00D7035A">
      <w:pPr>
        <w:ind w:left="1440"/>
        <w:rPr>
          <w:lang w:val="en-US"/>
        </w:rPr>
      </w:pPr>
    </w:p>
    <w:p w14:paraId="568BA36E" w14:textId="77777777" w:rsidR="00D7035A" w:rsidRDefault="00F2696C" w:rsidP="00F2696C">
      <w:pPr>
        <w:rPr>
          <w:lang w:val="en-US"/>
        </w:rPr>
      </w:pPr>
      <w:commentRangeStart w:id="430"/>
      <w:r w:rsidRPr="00F2696C">
        <w:rPr>
          <w:b/>
          <w:bCs/>
          <w:lang w:val="en-US"/>
        </w:rPr>
        <w:t>Phase 2 Diabetes Example:</w:t>
      </w:r>
      <w:r w:rsidRPr="00F2696C">
        <w:rPr>
          <w:lang w:val="en-US"/>
        </w:rPr>
        <w:t xml:space="preserve"> </w:t>
      </w:r>
      <w:commentRangeEnd w:id="430"/>
      <w:r w:rsidR="007B3753">
        <w:rPr>
          <w:rStyle w:val="CommentReference"/>
          <w:sz w:val="22"/>
          <w:szCs w:val="22"/>
          <w:lang w:val="en-US"/>
        </w:rPr>
        <w:commentReference w:id="430"/>
      </w:r>
    </w:p>
    <w:p w14:paraId="52F6A9DF" w14:textId="5B25DC92" w:rsidR="00F2696C" w:rsidRDefault="00F2696C" w:rsidP="00F2696C">
      <w:pPr>
        <w:rPr>
          <w:lang w:val="en-US"/>
        </w:rPr>
      </w:pPr>
      <w:r w:rsidRPr="00F2696C">
        <w:rPr>
          <w:lang w:val="en-US"/>
        </w:rPr>
        <w:t>Here we show an example diabetes study with the change in HbA1C as the primary endpoint. The study has 32 patients per arm in the active and placebo arms and a standard deviation of 1.2%. The probability has been calculated based on 10,000 simulations per treatment effect with the MV and TV equal to -0.5% and -1% respectively.</w:t>
      </w:r>
    </w:p>
    <w:p w14:paraId="1536CB36" w14:textId="77777777" w:rsidR="009857F8" w:rsidRPr="00F2696C" w:rsidRDefault="009857F8" w:rsidP="00F2696C">
      <w:pPr>
        <w:rPr>
          <w:lang w:val="en-US"/>
        </w:rPr>
      </w:pPr>
    </w:p>
    <w:p w14:paraId="5BDFA162" w14:textId="77777777" w:rsidR="00F2696C" w:rsidRDefault="00F2696C" w:rsidP="00F2696C">
      <w:pPr>
        <w:rPr>
          <w:lang w:val="en-US"/>
        </w:rPr>
      </w:pPr>
      <w:r w:rsidRPr="00F2696C">
        <w:rPr>
          <w:lang w:val="en-US"/>
        </w:rPr>
        <w:t>When communicating with non-statisticians it's important to highlight the following:</w:t>
      </w:r>
    </w:p>
    <w:p w14:paraId="197C39B2" w14:textId="77777777" w:rsidR="009857F8" w:rsidRPr="00F2696C" w:rsidRDefault="009857F8" w:rsidP="00F2696C">
      <w:pPr>
        <w:rPr>
          <w:lang w:val="en-US"/>
        </w:rPr>
      </w:pPr>
    </w:p>
    <w:p w14:paraId="2D3F107C" w14:textId="77777777" w:rsidR="00F2696C" w:rsidRPr="00F2696C" w:rsidRDefault="00F2696C" w:rsidP="00F2696C">
      <w:pPr>
        <w:numPr>
          <w:ilvl w:val="0"/>
          <w:numId w:val="52"/>
        </w:numPr>
        <w:rPr>
          <w:lang w:val="en-US"/>
        </w:rPr>
      </w:pPr>
      <w:r w:rsidRPr="00F2696C">
        <w:rPr>
          <w:lang w:val="en-US"/>
        </w:rPr>
        <w:t xml:space="preserve">This x-axis shows the difference in treatment effect between the new treatment and a placebo. Lower values </w:t>
      </w:r>
      <w:proofErr w:type="gramStart"/>
      <w:r w:rsidRPr="00F2696C">
        <w:rPr>
          <w:lang w:val="en-US"/>
        </w:rPr>
        <w:t>means</w:t>
      </w:r>
      <w:proofErr w:type="gramEnd"/>
      <w:r w:rsidRPr="00F2696C">
        <w:rPr>
          <w:lang w:val="en-US"/>
        </w:rPr>
        <w:t xml:space="preserve"> the treatment is more effective.</w:t>
      </w:r>
    </w:p>
    <w:p w14:paraId="67681D64" w14:textId="77777777" w:rsidR="00F2696C" w:rsidRPr="00F2696C" w:rsidRDefault="00F2696C" w:rsidP="00F2696C">
      <w:pPr>
        <w:numPr>
          <w:ilvl w:val="0"/>
          <w:numId w:val="52"/>
        </w:numPr>
        <w:rPr>
          <w:lang w:val="en-US"/>
        </w:rPr>
      </w:pPr>
      <w:r w:rsidRPr="00F2696C">
        <w:rPr>
          <w:lang w:val="en-US"/>
        </w:rPr>
        <w:lastRenderedPageBreak/>
        <w:t>The y-axis shows the probability of the treatment effect falling into one of the three categories.</w:t>
      </w:r>
    </w:p>
    <w:p w14:paraId="203C75F3" w14:textId="77777777" w:rsidR="00F2696C" w:rsidRPr="00F2696C" w:rsidRDefault="00F2696C" w:rsidP="00F2696C">
      <w:pPr>
        <w:numPr>
          <w:ilvl w:val="0"/>
          <w:numId w:val="52"/>
        </w:numPr>
        <w:rPr>
          <w:lang w:val="en-US"/>
        </w:rPr>
      </w:pPr>
      <w:r w:rsidRPr="00F2696C">
        <w:rPr>
          <w:lang w:val="en-US"/>
        </w:rPr>
        <w:t xml:space="preserve">The </w:t>
      </w:r>
      <w:proofErr w:type="spellStart"/>
      <w:r w:rsidRPr="00F2696C">
        <w:rPr>
          <w:lang w:val="en-US"/>
        </w:rPr>
        <w:t>coloured</w:t>
      </w:r>
      <w:proofErr w:type="spellEnd"/>
      <w:r w:rsidRPr="00F2696C">
        <w:rPr>
          <w:lang w:val="en-US"/>
        </w:rPr>
        <w:t xml:space="preserve"> bands: </w:t>
      </w:r>
    </w:p>
    <w:p w14:paraId="4A859EFA" w14:textId="61308C73" w:rsidR="00F2696C" w:rsidRPr="00F2696C" w:rsidRDefault="00F2696C" w:rsidP="00F2696C">
      <w:pPr>
        <w:numPr>
          <w:ilvl w:val="1"/>
          <w:numId w:val="52"/>
        </w:numPr>
        <w:rPr>
          <w:lang w:val="en-US"/>
        </w:rPr>
      </w:pPr>
      <w:r w:rsidRPr="00F2696C">
        <w:rPr>
          <w:lang w:val="en-US"/>
        </w:rPr>
        <w:t xml:space="preserve">The green band “Go” represents the probability that the observed treatment effect is </w:t>
      </w:r>
      <w:r w:rsidR="009857F8">
        <w:rPr>
          <w:lang w:val="en-US"/>
        </w:rPr>
        <w:t>&lt;</w:t>
      </w:r>
      <w:r w:rsidRPr="00F2696C">
        <w:rPr>
          <w:lang w:val="en-US"/>
        </w:rPr>
        <w:t xml:space="preserve"> -1%.</w:t>
      </w:r>
    </w:p>
    <w:p w14:paraId="0330C367" w14:textId="0975FB38" w:rsidR="00F2696C" w:rsidRPr="00F2696C" w:rsidRDefault="00F2696C" w:rsidP="00F2696C">
      <w:pPr>
        <w:numPr>
          <w:ilvl w:val="1"/>
          <w:numId w:val="52"/>
        </w:numPr>
        <w:rPr>
          <w:lang w:val="en-US"/>
        </w:rPr>
      </w:pPr>
      <w:r w:rsidRPr="00F2696C">
        <w:rPr>
          <w:lang w:val="en-US"/>
        </w:rPr>
        <w:t xml:space="preserve">The yellow band “Consider” represents the probability that the observed treatment effect is </w:t>
      </w:r>
      <w:r w:rsidR="009857F8">
        <w:rPr>
          <w:lang w:val="en-US"/>
        </w:rPr>
        <w:t>&lt;=</w:t>
      </w:r>
      <w:r w:rsidRPr="00F2696C">
        <w:rPr>
          <w:lang w:val="en-US"/>
        </w:rPr>
        <w:t xml:space="preserve"> -0.5% and &gt; -1%.</w:t>
      </w:r>
    </w:p>
    <w:p w14:paraId="00C4ED16" w14:textId="77777777" w:rsidR="00F2696C" w:rsidRPr="00F2696C" w:rsidRDefault="00F2696C" w:rsidP="00F2696C">
      <w:pPr>
        <w:numPr>
          <w:ilvl w:val="1"/>
          <w:numId w:val="52"/>
        </w:numPr>
        <w:rPr>
          <w:lang w:val="en-US"/>
        </w:rPr>
      </w:pPr>
      <w:r w:rsidRPr="00F2696C">
        <w:rPr>
          <w:lang w:val="en-US"/>
        </w:rPr>
        <w:t>The red band “No Go” represents the probability that the observed treatment effect &gt; -0.5%.</w:t>
      </w:r>
    </w:p>
    <w:p w14:paraId="1DC80DFC" w14:textId="77777777" w:rsidR="00F2696C" w:rsidRPr="00F2696C" w:rsidRDefault="00F2696C" w:rsidP="00F2696C">
      <w:pPr>
        <w:numPr>
          <w:ilvl w:val="0"/>
          <w:numId w:val="52"/>
        </w:numPr>
        <w:rPr>
          <w:lang w:val="en-US"/>
        </w:rPr>
      </w:pPr>
      <w:r w:rsidRPr="00F2696C">
        <w:rPr>
          <w:lang w:val="en-US"/>
        </w:rPr>
        <w:t xml:space="preserve">When the true treatment effect relative to placebo is a 1% improvement or greater </w:t>
      </w:r>
      <w:proofErr w:type="spellStart"/>
      <w:proofErr w:type="gramStart"/>
      <w:r w:rsidRPr="00F2696C">
        <w:rPr>
          <w:lang w:val="en-US"/>
        </w:rPr>
        <w:t>then</w:t>
      </w:r>
      <w:proofErr w:type="spellEnd"/>
      <w:proofErr w:type="gramEnd"/>
      <w:r w:rsidRPr="00F2696C">
        <w:rPr>
          <w:lang w:val="en-US"/>
        </w:rPr>
        <w:t xml:space="preserve"> the probability of a Go decision is at least 50%.</w:t>
      </w:r>
    </w:p>
    <w:p w14:paraId="1ECD2E5F" w14:textId="77777777" w:rsidR="00F2696C" w:rsidRPr="00F2696C" w:rsidRDefault="00F2696C" w:rsidP="00F2696C">
      <w:pPr>
        <w:numPr>
          <w:ilvl w:val="0"/>
          <w:numId w:val="52"/>
        </w:numPr>
        <w:rPr>
          <w:lang w:val="en-US"/>
        </w:rPr>
      </w:pPr>
      <w:r w:rsidRPr="00F2696C">
        <w:rPr>
          <w:lang w:val="en-US"/>
        </w:rPr>
        <w:t xml:space="preserve">When the true treatment effect relative to placebo is 0.5% improvement or less then the probability of a </w:t>
      </w:r>
      <w:proofErr w:type="gramStart"/>
      <w:r w:rsidRPr="00F2696C">
        <w:rPr>
          <w:lang w:val="en-US"/>
        </w:rPr>
        <w:t>No Go</w:t>
      </w:r>
      <w:proofErr w:type="gramEnd"/>
      <w:r w:rsidRPr="00F2696C">
        <w:rPr>
          <w:lang w:val="en-US"/>
        </w:rPr>
        <w:t xml:space="preserve"> decision is at least 50%.</w:t>
      </w:r>
    </w:p>
    <w:p w14:paraId="4078B131" w14:textId="77777777" w:rsidR="00F2696C" w:rsidRDefault="00F2696C" w:rsidP="00F2696C">
      <w:pPr>
        <w:numPr>
          <w:ilvl w:val="0"/>
          <w:numId w:val="52"/>
        </w:numPr>
        <w:rPr>
          <w:lang w:val="en-US"/>
        </w:rPr>
      </w:pPr>
      <w:r w:rsidRPr="00F2696C">
        <w:rPr>
          <w:lang w:val="en-US"/>
        </w:rPr>
        <w:t>When the true treatment effect relative to placebo is an improvement between 0.5% and 1% then the probability of a Consider decision is approximately 45%.</w:t>
      </w:r>
    </w:p>
    <w:p w14:paraId="31F71ABE" w14:textId="77777777" w:rsidR="00AA0503" w:rsidRPr="00F2696C" w:rsidRDefault="00AA0503" w:rsidP="00AA0503">
      <w:pPr>
        <w:ind w:left="720"/>
        <w:rPr>
          <w:lang w:val="en-US"/>
        </w:rPr>
      </w:pPr>
    </w:p>
    <w:p w14:paraId="7132693F" w14:textId="7C0D8B8E" w:rsidR="00F2696C" w:rsidRDefault="00F2696C" w:rsidP="00F2696C">
      <w:pPr>
        <w:rPr>
          <w:lang w:val="en-US"/>
        </w:rPr>
      </w:pPr>
      <w:commentRangeStart w:id="431"/>
      <w:commentRangeStart w:id="432"/>
      <w:r w:rsidRPr="00F2696C">
        <w:rPr>
          <w:lang w:val="en-US"/>
        </w:rPr>
        <w:t xml:space="preserve">Lalonde plot </w:t>
      </w:r>
      <w:commentRangeEnd w:id="431"/>
      <w:r w:rsidR="00920DD0" w:rsidRPr="00F2696C">
        <w:rPr>
          <w:rStyle w:val="CommentReference"/>
          <w:sz w:val="22"/>
          <w:szCs w:val="22"/>
          <w:lang w:val="en-US"/>
        </w:rPr>
        <w:commentReference w:id="431"/>
      </w:r>
      <w:commentRangeEnd w:id="432"/>
      <w:r w:rsidR="00956D66" w:rsidRPr="00F2696C">
        <w:rPr>
          <w:rStyle w:val="CommentReference"/>
          <w:sz w:val="22"/>
          <w:szCs w:val="22"/>
          <w:lang w:val="en-US"/>
        </w:rPr>
        <w:commentReference w:id="432"/>
      </w:r>
      <w:r w:rsidRPr="00F2696C">
        <w:rPr>
          <w:lang w:val="en-US"/>
        </w:rPr>
        <w:t xml:space="preserve">(Fewer et al, 2016): </w:t>
      </w:r>
    </w:p>
    <w:p w14:paraId="25B2646E" w14:textId="139C18FC" w:rsidR="00AA0503" w:rsidRDefault="00AA0503" w:rsidP="00F2696C">
      <w:pPr>
        <w:rPr>
          <w:lang w:val="en-US"/>
        </w:rPr>
      </w:pPr>
    </w:p>
    <w:p w14:paraId="338A865E" w14:textId="5DC14393" w:rsidR="00AA0503" w:rsidRDefault="0098007D" w:rsidP="00F2696C">
      <w:pPr>
        <w:rPr>
          <w:lang w:val="en-US"/>
        </w:rPr>
      </w:pPr>
      <w:r w:rsidRPr="0098007D">
        <w:rPr>
          <w:noProof/>
          <w:lang w:val="en-US"/>
        </w:rPr>
        <w:drawing>
          <wp:inline distT="0" distB="0" distL="0" distR="0" wp14:anchorId="5A4A395D" wp14:editId="69142ACE">
            <wp:extent cx="5943600" cy="4235450"/>
            <wp:effectExtent l="0" t="0" r="0" b="0"/>
            <wp:docPr id="1277794314"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94314" name="Picture 1" descr="A graph showing different colored lines&#10;&#10;AI-generated content may be incorrect."/>
                    <pic:cNvPicPr/>
                  </pic:nvPicPr>
                  <pic:blipFill>
                    <a:blip r:embed="rId19"/>
                    <a:stretch>
                      <a:fillRect/>
                    </a:stretch>
                  </pic:blipFill>
                  <pic:spPr>
                    <a:xfrm>
                      <a:off x="0" y="0"/>
                      <a:ext cx="5943600" cy="4235450"/>
                    </a:xfrm>
                    <a:prstGeom prst="rect">
                      <a:avLst/>
                    </a:prstGeom>
                  </pic:spPr>
                </pic:pic>
              </a:graphicData>
            </a:graphic>
          </wp:inline>
        </w:drawing>
      </w:r>
    </w:p>
    <w:p w14:paraId="28FA1833" w14:textId="77777777" w:rsidR="00E24823" w:rsidRDefault="00E24823" w:rsidP="00F2696C">
      <w:pPr>
        <w:rPr>
          <w:lang w:val="en-US"/>
        </w:rPr>
      </w:pPr>
    </w:p>
    <w:p w14:paraId="2954EE06" w14:textId="77777777" w:rsidR="00AA0503" w:rsidRPr="00F2696C" w:rsidRDefault="00AA0503" w:rsidP="00F2696C">
      <w:pPr>
        <w:rPr>
          <w:lang w:val="en-US"/>
        </w:rPr>
      </w:pPr>
    </w:p>
    <w:p w14:paraId="39F151B2" w14:textId="77777777" w:rsidR="007E68CA" w:rsidRDefault="00F2696C" w:rsidP="00AA0503">
      <w:pPr>
        <w:ind w:left="360"/>
        <w:rPr>
          <w:lang w:val="en-US"/>
        </w:rPr>
      </w:pPr>
      <w:r w:rsidRPr="00F2696C">
        <w:rPr>
          <w:rFonts w:ascii="Segoe UI Emoji" w:hAnsi="Segoe UI Emoji" w:cs="Segoe UI Emoji"/>
          <w:b/>
          <w:bCs/>
          <w:lang w:val="en-US"/>
        </w:rPr>
        <w:t>💡</w:t>
      </w:r>
      <w:r w:rsidRPr="00F2696C">
        <w:rPr>
          <w:b/>
          <w:bCs/>
          <w:lang w:val="en-US"/>
        </w:rPr>
        <w:t xml:space="preserve"> Helpful Tip for Statisticians: Guiding Interpretation of Lalonde Plots</w:t>
      </w:r>
      <w:r w:rsidRPr="00F2696C">
        <w:rPr>
          <w:lang w:val="en-US"/>
        </w:rPr>
        <w:t xml:space="preserve"> </w:t>
      </w:r>
    </w:p>
    <w:p w14:paraId="35FC8023" w14:textId="3F2CEF9E" w:rsidR="00F2696C" w:rsidRPr="00F2696C" w:rsidRDefault="00F2696C" w:rsidP="00AA0503">
      <w:pPr>
        <w:ind w:left="360"/>
        <w:rPr>
          <w:lang w:val="en-US"/>
        </w:rPr>
      </w:pPr>
      <w:r w:rsidRPr="00F2696C">
        <w:rPr>
          <w:lang w:val="en-US"/>
        </w:rPr>
        <w:lastRenderedPageBreak/>
        <w:t>When presenting a Lalonde plot, walk your audience through it:</w:t>
      </w:r>
    </w:p>
    <w:p w14:paraId="32CC8812" w14:textId="77777777" w:rsidR="00F2696C" w:rsidRPr="00F2696C" w:rsidRDefault="00F2696C" w:rsidP="00AA0503">
      <w:pPr>
        <w:numPr>
          <w:ilvl w:val="0"/>
          <w:numId w:val="53"/>
        </w:numPr>
        <w:tabs>
          <w:tab w:val="clear" w:pos="720"/>
          <w:tab w:val="num" w:pos="1080"/>
        </w:tabs>
        <w:ind w:left="1080"/>
        <w:rPr>
          <w:lang w:val="en-US"/>
        </w:rPr>
      </w:pPr>
      <w:r w:rsidRPr="00F2696C">
        <w:rPr>
          <w:lang w:val="en-US"/>
        </w:rPr>
        <w:t xml:space="preserve">"The </w:t>
      </w:r>
      <w:r w:rsidRPr="00F2696C">
        <w:rPr>
          <w:b/>
          <w:bCs/>
          <w:lang w:val="en-US"/>
        </w:rPr>
        <w:t>bottom axis (X-axis)</w:t>
      </w:r>
      <w:r w:rsidRPr="00F2696C">
        <w:rPr>
          <w:lang w:val="en-US"/>
        </w:rPr>
        <w:t xml:space="preserve"> shows different possible </w:t>
      </w:r>
      <w:commentRangeStart w:id="433"/>
      <w:commentRangeStart w:id="434"/>
      <w:r w:rsidRPr="00F2696C">
        <w:rPr>
          <w:lang w:val="en-US"/>
        </w:rPr>
        <w:t xml:space="preserve">true effects </w:t>
      </w:r>
      <w:commentRangeEnd w:id="433"/>
      <w:r w:rsidR="00785B3B" w:rsidRPr="00F2696C">
        <w:rPr>
          <w:rStyle w:val="CommentReference"/>
          <w:sz w:val="22"/>
          <w:szCs w:val="22"/>
          <w:lang w:val="en-US"/>
        </w:rPr>
        <w:commentReference w:id="433"/>
      </w:r>
      <w:commentRangeEnd w:id="434"/>
      <w:r w:rsidR="00AF1AC8" w:rsidRPr="00F2696C">
        <w:rPr>
          <w:rStyle w:val="CommentReference"/>
          <w:sz w:val="22"/>
          <w:szCs w:val="22"/>
          <w:lang w:val="en-US"/>
        </w:rPr>
        <w:commentReference w:id="434"/>
      </w:r>
      <w:r w:rsidRPr="00F2696C">
        <w:rPr>
          <w:lang w:val="en-US"/>
        </w:rPr>
        <w:t>of our drug – for instance, how much it might lower blood sugar compared to placebo. Remember, in this example, lower (more negative) values are better."</w:t>
      </w:r>
    </w:p>
    <w:p w14:paraId="6B8CEDB5" w14:textId="77777777" w:rsidR="00F2696C" w:rsidRPr="00F2696C" w:rsidRDefault="00F2696C" w:rsidP="00AA0503">
      <w:pPr>
        <w:numPr>
          <w:ilvl w:val="0"/>
          <w:numId w:val="53"/>
        </w:numPr>
        <w:tabs>
          <w:tab w:val="clear" w:pos="720"/>
          <w:tab w:val="num" w:pos="1080"/>
        </w:tabs>
        <w:ind w:left="1080"/>
        <w:rPr>
          <w:lang w:val="en-US"/>
        </w:rPr>
      </w:pPr>
      <w:r w:rsidRPr="00F2696C">
        <w:rPr>
          <w:lang w:val="en-US"/>
        </w:rPr>
        <w:t xml:space="preserve">"The </w:t>
      </w:r>
      <w:r w:rsidRPr="00F2696C">
        <w:rPr>
          <w:b/>
          <w:bCs/>
          <w:lang w:val="en-US"/>
        </w:rPr>
        <w:t>side axis (Y-axis)</w:t>
      </w:r>
      <w:r w:rsidRPr="00F2696C">
        <w:rPr>
          <w:lang w:val="en-US"/>
        </w:rPr>
        <w:t xml:space="preserve"> shows the probability."</w:t>
      </w:r>
    </w:p>
    <w:p w14:paraId="18882A6C" w14:textId="77777777" w:rsidR="00F2696C" w:rsidRPr="00F2696C" w:rsidRDefault="00F2696C" w:rsidP="00AA0503">
      <w:pPr>
        <w:numPr>
          <w:ilvl w:val="0"/>
          <w:numId w:val="53"/>
        </w:numPr>
        <w:tabs>
          <w:tab w:val="clear" w:pos="720"/>
          <w:tab w:val="num" w:pos="1080"/>
        </w:tabs>
        <w:ind w:left="1080"/>
        <w:rPr>
          <w:lang w:val="en-US"/>
        </w:rPr>
      </w:pPr>
      <w:r w:rsidRPr="00F2696C">
        <w:rPr>
          <w:lang w:val="en-US"/>
        </w:rPr>
        <w:t xml:space="preserve">"The </w:t>
      </w:r>
      <w:r w:rsidRPr="00F2696C">
        <w:rPr>
          <w:b/>
          <w:bCs/>
          <w:lang w:val="en-US"/>
        </w:rPr>
        <w:t>colored bands</w:t>
      </w:r>
      <w:r w:rsidRPr="00F2696C">
        <w:rPr>
          <w:lang w:val="en-US"/>
        </w:rPr>
        <w:t xml:space="preserve"> are key. For any given true effect on the bottom, look up. The colors show the chances of our study results landing in a 'Go' (green), 'Consider' (yellow), or 'No-Go' (red) zone, based on our defined MV and TV and study design. This helps everyone see how likely each outcome is across a whole range of possibilities and discuss the implications for the study design."</w:t>
      </w:r>
    </w:p>
    <w:p w14:paraId="3AD039D7" w14:textId="77777777" w:rsidR="00F2696C" w:rsidRDefault="00F2696C" w:rsidP="00AA0503">
      <w:pPr>
        <w:numPr>
          <w:ilvl w:val="0"/>
          <w:numId w:val="53"/>
        </w:numPr>
        <w:tabs>
          <w:tab w:val="clear" w:pos="720"/>
          <w:tab w:val="num" w:pos="1080"/>
        </w:tabs>
        <w:ind w:left="1080"/>
        <w:rPr>
          <w:lang w:val="en-US"/>
        </w:rPr>
      </w:pPr>
      <w:r w:rsidRPr="00F2696C">
        <w:rPr>
          <w:lang w:val="en-US"/>
        </w:rPr>
        <w:t>Point out specific interpretations from the plot, like "If the true effect is X, we have a Y% chance of a 'Go' decision".</w:t>
      </w:r>
    </w:p>
    <w:p w14:paraId="7645C24B" w14:textId="0343A5A6" w:rsidR="00AA0503" w:rsidDel="006E49D3" w:rsidRDefault="00AA0503" w:rsidP="00AA0503">
      <w:pPr>
        <w:ind w:left="1080"/>
        <w:rPr>
          <w:del w:id="435" w:author="Guerin, Tadhg" w:date="2025-08-07T09:18:00Z" w16du:dateUtc="2025-08-07T08:18:00Z"/>
          <w:lang w:val="en-US"/>
        </w:rPr>
      </w:pPr>
    </w:p>
    <w:p w14:paraId="207330CC" w14:textId="6B1BDD34" w:rsidR="006547BC" w:rsidDel="006E49D3" w:rsidRDefault="007D7C40" w:rsidP="00AA0503">
      <w:pPr>
        <w:ind w:left="1080"/>
        <w:rPr>
          <w:del w:id="436" w:author="Guerin, Tadhg" w:date="2025-08-07T09:18:00Z" w16du:dateUtc="2025-08-07T08:18:00Z"/>
          <w:lang w:val="en-US"/>
        </w:rPr>
      </w:pPr>
      <w:commentRangeStart w:id="437"/>
      <w:del w:id="438" w:author="Guerin, Tadhg" w:date="2025-08-07T09:18:00Z" w16du:dateUtc="2025-08-07T08:18:00Z">
        <w:r w:rsidDel="006E49D3">
          <w:rPr>
            <w:lang w:val="en-US"/>
          </w:rPr>
          <w:delText>Additional Graphs</w:delText>
        </w:r>
        <w:commentRangeEnd w:id="437"/>
        <w:r w:rsidR="005D5096" w:rsidDel="006E49D3">
          <w:rPr>
            <w:rStyle w:val="CommentReference"/>
            <w:sz w:val="22"/>
            <w:szCs w:val="22"/>
            <w:lang w:val="en-US"/>
          </w:rPr>
          <w:commentReference w:id="437"/>
        </w:r>
      </w:del>
    </w:p>
    <w:p w14:paraId="252CF984" w14:textId="5C2ACC9E" w:rsidR="007D7C40" w:rsidRDefault="007D7C40" w:rsidP="00AA0503">
      <w:pPr>
        <w:ind w:left="1080"/>
        <w:rPr>
          <w:lang w:val="en-US"/>
        </w:rPr>
      </w:pPr>
      <w:del w:id="439" w:author="Guerin, Tadhg" w:date="2025-08-07T09:18:00Z" w16du:dateUtc="2025-08-07T08:18:00Z">
        <w:r w:rsidRPr="007D7C40" w:rsidDel="006E49D3">
          <w:rPr>
            <w:noProof/>
          </w:rPr>
          <w:drawing>
            <wp:inline distT="0" distB="0" distL="0" distR="0" wp14:anchorId="1DB5ADBC" wp14:editId="70F8A1BC">
              <wp:extent cx="5943600" cy="3076575"/>
              <wp:effectExtent l="0" t="0" r="0" b="9525"/>
              <wp:docPr id="6" name="Picture 5" descr="A red and green graph&#10;&#10;AI-generated content may be incorrect.">
                <a:extLst xmlns:a="http://schemas.openxmlformats.org/drawingml/2006/main">
                  <a:ext uri="{FF2B5EF4-FFF2-40B4-BE49-F238E27FC236}">
                    <a16:creationId xmlns:a16="http://schemas.microsoft.com/office/drawing/2014/main" id="{2784EC17-A540-8187-7E9D-D5BB4C9ECB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red and green graph&#10;&#10;AI-generated content may be incorrect.">
                        <a:extLst>
                          <a:ext uri="{FF2B5EF4-FFF2-40B4-BE49-F238E27FC236}">
                            <a16:creationId xmlns:a16="http://schemas.microsoft.com/office/drawing/2014/main" id="{2784EC17-A540-8187-7E9D-D5BB4C9ECBC3}"/>
                          </a:ext>
                        </a:extLst>
                      </pic:cNvPr>
                      <pic:cNvPicPr>
                        <a:picLocks noChangeAspect="1"/>
                      </pic:cNvPicPr>
                    </pic:nvPicPr>
                    <pic:blipFill>
                      <a:blip r:embed="rId20"/>
                      <a:stretch>
                        <a:fillRect/>
                      </a:stretch>
                    </pic:blipFill>
                    <pic:spPr>
                      <a:xfrm>
                        <a:off x="0" y="0"/>
                        <a:ext cx="5943600" cy="3076575"/>
                      </a:xfrm>
                      <a:prstGeom prst="rect">
                        <a:avLst/>
                      </a:prstGeom>
                    </pic:spPr>
                  </pic:pic>
                </a:graphicData>
              </a:graphic>
            </wp:inline>
          </w:drawing>
        </w:r>
      </w:del>
    </w:p>
    <w:p w14:paraId="50487EA4" w14:textId="77777777" w:rsidR="006547BC" w:rsidRPr="00F2696C" w:rsidRDefault="006547BC" w:rsidP="00AA0503">
      <w:pPr>
        <w:ind w:left="1080"/>
        <w:rPr>
          <w:lang w:val="en-US"/>
        </w:rPr>
      </w:pPr>
    </w:p>
    <w:p w14:paraId="6147C751" w14:textId="77777777" w:rsidR="00F2696C" w:rsidRPr="00F2696C" w:rsidRDefault="00F2696C" w:rsidP="000E5150">
      <w:pPr>
        <w:pStyle w:val="Heading2"/>
        <w:rPr>
          <w:lang w:val="en-US"/>
        </w:rPr>
      </w:pPr>
      <w:commentRangeStart w:id="440"/>
      <w:r w:rsidRPr="00F2696C">
        <w:rPr>
          <w:lang w:val="en-US"/>
        </w:rPr>
        <w:t>Using Probability of Success in Interim Analysis</w:t>
      </w:r>
      <w:commentRangeEnd w:id="440"/>
      <w:r w:rsidR="00FA39AA">
        <w:rPr>
          <w:rStyle w:val="CommentReference"/>
        </w:rPr>
        <w:commentReference w:id="440"/>
      </w:r>
    </w:p>
    <w:p w14:paraId="0E87D51E" w14:textId="77777777" w:rsidR="00B83F22" w:rsidRDefault="00F2696C" w:rsidP="00F2696C">
      <w:pPr>
        <w:rPr>
          <w:lang w:val="en-US"/>
        </w:rPr>
      </w:pPr>
      <w:r w:rsidRPr="00F2696C">
        <w:rPr>
          <w:lang w:val="en-US"/>
        </w:rPr>
        <w:t xml:space="preserve">Interim analyses are pre-planned assessments conducted during a clinical trial to evaluate the accumulating data. They allow for early decision-making regarding the continuation, modification, or termination of the trial based on emerging trends in safety and efficacy. </w:t>
      </w:r>
    </w:p>
    <w:p w14:paraId="1C2BBED7" w14:textId="77777777" w:rsidR="00B83F22" w:rsidRDefault="00B83F22" w:rsidP="00F2696C">
      <w:pPr>
        <w:rPr>
          <w:lang w:val="en-US"/>
        </w:rPr>
      </w:pPr>
    </w:p>
    <w:p w14:paraId="19B662F1" w14:textId="0C07A403" w:rsidR="00F2696C" w:rsidRDefault="00F2696C" w:rsidP="00F2696C">
      <w:pPr>
        <w:rPr>
          <w:lang w:val="en-US"/>
        </w:rPr>
      </w:pPr>
      <w:r w:rsidRPr="00F2696C">
        <w:rPr>
          <w:lang w:val="en-US"/>
        </w:rPr>
        <w:t xml:space="preserve">Measures conceptually </w:t>
      </w:r>
      <w:proofErr w:type="gramStart"/>
      <w:r w:rsidRPr="00F2696C">
        <w:rPr>
          <w:lang w:val="en-US"/>
        </w:rPr>
        <w:t>similar to</w:t>
      </w:r>
      <w:proofErr w:type="gramEnd"/>
      <w:r w:rsidRPr="00F2696C">
        <w:rPr>
          <w:lang w:val="en-US"/>
        </w:rPr>
        <w:t xml:space="preserve"> power and </w:t>
      </w:r>
      <w:proofErr w:type="spellStart"/>
      <w:r w:rsidRPr="00F2696C">
        <w:rPr>
          <w:lang w:val="en-US"/>
        </w:rPr>
        <w:t>PoS</w:t>
      </w:r>
      <w:proofErr w:type="spellEnd"/>
      <w:r w:rsidRPr="00F2696C">
        <w:rPr>
          <w:lang w:val="en-US"/>
        </w:rPr>
        <w:t xml:space="preserve"> (defined as average power) can play an important role in these interim analyses by providing a quantitative estimate of the likelihood of achieving the trial's objectives based on the available data.</w:t>
      </w:r>
    </w:p>
    <w:p w14:paraId="51C3A97D" w14:textId="77777777" w:rsidR="00B83F22" w:rsidRPr="00F2696C" w:rsidRDefault="00B83F22" w:rsidP="00F2696C">
      <w:pPr>
        <w:rPr>
          <w:lang w:val="en-US"/>
        </w:rPr>
      </w:pPr>
    </w:p>
    <w:p w14:paraId="6487EA1C" w14:textId="77777777" w:rsidR="00B83F22" w:rsidRPr="00B83F22" w:rsidRDefault="00F2696C" w:rsidP="00B83F22">
      <w:pPr>
        <w:pStyle w:val="ListParagraph"/>
        <w:numPr>
          <w:ilvl w:val="0"/>
          <w:numId w:val="57"/>
        </w:numPr>
        <w:rPr>
          <w:lang w:val="en-US"/>
        </w:rPr>
      </w:pPr>
      <w:r w:rsidRPr="00B83F22">
        <w:rPr>
          <w:lang w:val="en-US"/>
        </w:rPr>
        <w:t xml:space="preserve">Conditional power can be seen as an analogous measure of power in an interim analysis setting. It is defined as the probability of rejecting the null hypothesis (e.g., of no test treatment effect) given the interim results and assuming a specific true effect size for the remainder of the trial. </w:t>
      </w:r>
    </w:p>
    <w:p w14:paraId="04FE7C57" w14:textId="5A4A03FD" w:rsidR="00F2696C" w:rsidRDefault="00F2696C" w:rsidP="00B83F22">
      <w:pPr>
        <w:pStyle w:val="ListParagraph"/>
        <w:numPr>
          <w:ilvl w:val="0"/>
          <w:numId w:val="57"/>
        </w:numPr>
        <w:rPr>
          <w:lang w:val="en-US"/>
        </w:rPr>
      </w:pPr>
      <w:commentRangeStart w:id="441"/>
      <w:commentRangeStart w:id="442"/>
      <w:r w:rsidRPr="00B83F22">
        <w:rPr>
          <w:lang w:val="en-US"/>
        </w:rPr>
        <w:t>Predictive power or predictive probability of success (</w:t>
      </w:r>
      <w:proofErr w:type="spellStart"/>
      <w:r w:rsidRPr="00B83F22">
        <w:rPr>
          <w:lang w:val="en-US"/>
        </w:rPr>
        <w:t>PPoS</w:t>
      </w:r>
      <w:proofErr w:type="spellEnd"/>
      <w:r w:rsidRPr="00B83F22">
        <w:rPr>
          <w:lang w:val="en-US"/>
        </w:rPr>
        <w:t>),</w:t>
      </w:r>
      <w:commentRangeEnd w:id="441"/>
      <w:r w:rsidR="0054786A" w:rsidRPr="00B83F22">
        <w:rPr>
          <w:rStyle w:val="CommentReference"/>
          <w:sz w:val="22"/>
          <w:szCs w:val="22"/>
          <w:lang w:val="en-US"/>
        </w:rPr>
        <w:commentReference w:id="441"/>
      </w:r>
      <w:commentRangeEnd w:id="442"/>
      <w:r w:rsidR="00FA43CF" w:rsidRPr="00B83F22">
        <w:rPr>
          <w:rStyle w:val="CommentReference"/>
          <w:sz w:val="22"/>
          <w:szCs w:val="22"/>
          <w:lang w:val="en-US"/>
        </w:rPr>
        <w:commentReference w:id="442"/>
      </w:r>
      <w:r w:rsidRPr="00B83F22">
        <w:rPr>
          <w:lang w:val="en-US"/>
        </w:rPr>
        <w:t xml:space="preserve"> if success is defined simply as the rejection of the null hypothesis, is an analogous measure of </w:t>
      </w:r>
      <w:proofErr w:type="spellStart"/>
      <w:r w:rsidRPr="00B83F22">
        <w:rPr>
          <w:lang w:val="en-US"/>
        </w:rPr>
        <w:t>PoS</w:t>
      </w:r>
      <w:proofErr w:type="spellEnd"/>
      <w:r w:rsidRPr="00B83F22">
        <w:rPr>
          <w:lang w:val="en-US"/>
        </w:rPr>
        <w:t xml:space="preserve"> in an interim analysis setting. It is defined as the conditional power averaged over a range of treatment effects, with weights based upon current belief about the effect size, represented by its posterior distribution. The posterior distribution of effect size can be based on interim data only (i.e., derived as non-informative prior + interim data) or on both pre-trial knowledge and interim results (informative prior + interim data).</w:t>
      </w:r>
    </w:p>
    <w:p w14:paraId="22D8D10C" w14:textId="77777777" w:rsidR="0060586A" w:rsidRPr="00B83F22" w:rsidRDefault="0060586A" w:rsidP="0060586A">
      <w:pPr>
        <w:pStyle w:val="ListParagraph"/>
        <w:rPr>
          <w:lang w:val="en-US"/>
        </w:rPr>
      </w:pPr>
    </w:p>
    <w:p w14:paraId="31F4BF57" w14:textId="630AC95B" w:rsidR="00F2696C" w:rsidRPr="00F2696C" w:rsidRDefault="00F2696C" w:rsidP="0060586A">
      <w:pPr>
        <w:ind w:left="360"/>
        <w:rPr>
          <w:lang w:val="en-US"/>
        </w:rPr>
      </w:pPr>
      <w:r w:rsidRPr="00F2696C">
        <w:rPr>
          <w:rFonts w:ascii="Segoe UI Emoji" w:hAnsi="Segoe UI Emoji" w:cs="Segoe UI Emoji"/>
          <w:b/>
          <w:bCs/>
          <w:lang w:val="en-US"/>
        </w:rPr>
        <w:t>💡</w:t>
      </w:r>
      <w:r w:rsidRPr="00F2696C">
        <w:rPr>
          <w:b/>
          <w:bCs/>
          <w:lang w:val="en-US"/>
        </w:rPr>
        <w:t xml:space="preserve"> Helpful Tip: </w:t>
      </w:r>
      <w:r w:rsidRPr="004713B5">
        <w:rPr>
          <w:lang w:val="en-US"/>
          <w:rPrChange w:id="443" w:author="Guerin, Tadhg" w:date="2025-08-07T09:44:00Z" w16du:dateUtc="2025-08-07T08:44:00Z">
            <w:rPr>
              <w:b/>
              <w:bCs/>
              <w:lang w:val="en-US"/>
            </w:rPr>
          </w:rPrChange>
        </w:rPr>
        <w:t xml:space="preserve">Explaining </w:t>
      </w:r>
      <w:proofErr w:type="spellStart"/>
      <w:r w:rsidRPr="004713B5">
        <w:rPr>
          <w:lang w:val="en-US"/>
          <w:rPrChange w:id="444" w:author="Guerin, Tadhg" w:date="2025-08-07T09:44:00Z" w16du:dateUtc="2025-08-07T08:44:00Z">
            <w:rPr>
              <w:b/>
              <w:bCs/>
              <w:lang w:val="en-US"/>
            </w:rPr>
          </w:rPrChange>
        </w:rPr>
        <w:t>PoS</w:t>
      </w:r>
      <w:proofErr w:type="spellEnd"/>
      <w:r w:rsidRPr="004713B5">
        <w:rPr>
          <w:lang w:val="en-US"/>
          <w:rPrChange w:id="445" w:author="Guerin, Tadhg" w:date="2025-08-07T09:44:00Z" w16du:dateUtc="2025-08-07T08:44:00Z">
            <w:rPr>
              <w:b/>
              <w:bCs/>
              <w:lang w:val="en-US"/>
            </w:rPr>
          </w:rPrChange>
        </w:rPr>
        <w:t>-like Measures at Interim Looks</w:t>
      </w:r>
      <w:ins w:id="446" w:author="Guerin, Tadhg" w:date="2025-08-07T09:44:00Z" w16du:dateUtc="2025-08-07T08:44:00Z">
        <w:r w:rsidR="004713B5">
          <w:rPr>
            <w:lang w:val="en-US"/>
          </w:rPr>
          <w:t>:</w:t>
        </w:r>
      </w:ins>
      <w:r w:rsidRPr="00F2696C">
        <w:rPr>
          <w:lang w:val="en-US"/>
        </w:rPr>
        <w:t xml:space="preserve"> </w:t>
      </w:r>
    </w:p>
    <w:p w14:paraId="155D4D1E" w14:textId="77777777" w:rsidR="00F2696C" w:rsidRPr="00F2696C" w:rsidRDefault="00F2696C" w:rsidP="0060586A">
      <w:pPr>
        <w:numPr>
          <w:ilvl w:val="0"/>
          <w:numId w:val="54"/>
        </w:numPr>
        <w:tabs>
          <w:tab w:val="clear" w:pos="720"/>
          <w:tab w:val="num" w:pos="1080"/>
        </w:tabs>
        <w:ind w:left="1080"/>
        <w:rPr>
          <w:lang w:val="en-US"/>
        </w:rPr>
      </w:pPr>
      <w:r w:rsidRPr="00F2696C">
        <w:rPr>
          <w:lang w:val="en-US"/>
        </w:rPr>
        <w:t>"</w:t>
      </w:r>
      <w:r w:rsidRPr="00F2696C">
        <w:rPr>
          <w:b/>
          <w:bCs/>
          <w:lang w:val="en-US"/>
        </w:rPr>
        <w:t>Conditional Power:</w:t>
      </w:r>
      <w:r w:rsidRPr="00F2696C">
        <w:rPr>
          <w:lang w:val="en-US"/>
        </w:rPr>
        <w:t xml:space="preserve"> 'Given what we've seen so far, and assuming the drug's true effect is X for the rest of the trial, what's our chance of success?'."</w:t>
      </w:r>
    </w:p>
    <w:p w14:paraId="37642994" w14:textId="77777777" w:rsidR="00F2696C" w:rsidRDefault="00F2696C" w:rsidP="0060586A">
      <w:pPr>
        <w:numPr>
          <w:ilvl w:val="0"/>
          <w:numId w:val="54"/>
        </w:numPr>
        <w:tabs>
          <w:tab w:val="clear" w:pos="720"/>
          <w:tab w:val="num" w:pos="1080"/>
        </w:tabs>
        <w:ind w:left="1080"/>
        <w:rPr>
          <w:lang w:val="en-US"/>
        </w:rPr>
      </w:pPr>
      <w:r w:rsidRPr="00F2696C">
        <w:rPr>
          <w:lang w:val="en-US"/>
        </w:rPr>
        <w:t>"</w:t>
      </w:r>
      <w:r w:rsidRPr="00F2696C">
        <w:rPr>
          <w:b/>
          <w:bCs/>
          <w:lang w:val="en-US"/>
        </w:rPr>
        <w:t xml:space="preserve">Predictive </w:t>
      </w:r>
      <w:proofErr w:type="spellStart"/>
      <w:r w:rsidRPr="00F2696C">
        <w:rPr>
          <w:b/>
          <w:bCs/>
          <w:lang w:val="en-US"/>
        </w:rPr>
        <w:t>PoS</w:t>
      </w:r>
      <w:proofErr w:type="spellEnd"/>
      <w:r w:rsidRPr="00F2696C">
        <w:rPr>
          <w:b/>
          <w:bCs/>
          <w:lang w:val="en-US"/>
        </w:rPr>
        <w:t xml:space="preserve"> (</w:t>
      </w:r>
      <w:proofErr w:type="spellStart"/>
      <w:r w:rsidRPr="00F2696C">
        <w:rPr>
          <w:b/>
          <w:bCs/>
          <w:lang w:val="en-US"/>
        </w:rPr>
        <w:t>PPoS</w:t>
      </w:r>
      <w:proofErr w:type="spellEnd"/>
      <w:r w:rsidRPr="00F2696C">
        <w:rPr>
          <w:b/>
          <w:bCs/>
          <w:lang w:val="en-US"/>
        </w:rPr>
        <w:t>):</w:t>
      </w:r>
      <w:r w:rsidRPr="00F2696C">
        <w:rPr>
          <w:lang w:val="en-US"/>
        </w:rPr>
        <w:t xml:space="preserve"> 'This is like updating our original </w:t>
      </w:r>
      <w:proofErr w:type="spellStart"/>
      <w:r w:rsidRPr="00F2696C">
        <w:rPr>
          <w:lang w:val="en-US"/>
        </w:rPr>
        <w:t>PoS.</w:t>
      </w:r>
      <w:proofErr w:type="spellEnd"/>
      <w:r w:rsidRPr="00F2696C">
        <w:rPr>
          <w:lang w:val="en-US"/>
        </w:rPr>
        <w:t xml:space="preserve"> Based on the early results, we revise our beliefs about the drug's effect (this is called a posterior </w:t>
      </w:r>
      <w:proofErr w:type="gramStart"/>
      <w:r w:rsidRPr="00F2696C">
        <w:rPr>
          <w:lang w:val="en-US"/>
        </w:rPr>
        <w:t>distribution )</w:t>
      </w:r>
      <w:proofErr w:type="gramEnd"/>
      <w:r w:rsidRPr="00F2696C">
        <w:rPr>
          <w:lang w:val="en-US"/>
        </w:rPr>
        <w:t xml:space="preserve"> and recalculate an overall likelihood of trial success.' This helps the </w:t>
      </w:r>
      <w:r w:rsidRPr="00F2696C">
        <w:rPr>
          <w:lang w:val="en-US"/>
        </w:rPr>
        <w:lastRenderedPageBreak/>
        <w:t xml:space="preserve">team decide whether to continue, stop, or modify the trial." Similar communication </w:t>
      </w:r>
      <w:proofErr w:type="gramStart"/>
      <w:r w:rsidRPr="00F2696C">
        <w:rPr>
          <w:lang w:val="en-US"/>
        </w:rPr>
        <w:t>strategies as</w:t>
      </w:r>
      <w:proofErr w:type="gramEnd"/>
      <w:r w:rsidRPr="00F2696C">
        <w:rPr>
          <w:lang w:val="en-US"/>
        </w:rPr>
        <w:t xml:space="preserve"> for pre-trial </w:t>
      </w:r>
      <w:proofErr w:type="spellStart"/>
      <w:r w:rsidRPr="00F2696C">
        <w:rPr>
          <w:lang w:val="en-US"/>
        </w:rPr>
        <w:t>PoS</w:t>
      </w:r>
      <w:proofErr w:type="spellEnd"/>
      <w:r w:rsidRPr="00F2696C">
        <w:rPr>
          <w:lang w:val="en-US"/>
        </w:rPr>
        <w:t xml:space="preserve"> apply here.</w:t>
      </w:r>
    </w:p>
    <w:p w14:paraId="76D95C9F" w14:textId="77777777" w:rsidR="0060586A" w:rsidRPr="00F2696C" w:rsidRDefault="0060586A" w:rsidP="0060586A">
      <w:pPr>
        <w:ind w:left="1080"/>
        <w:rPr>
          <w:lang w:val="en-US"/>
        </w:rPr>
      </w:pPr>
    </w:p>
    <w:p w14:paraId="189BD6A7" w14:textId="77777777" w:rsidR="00F2696C" w:rsidRPr="00F2696C" w:rsidRDefault="00F2696C" w:rsidP="00F2696C">
      <w:pPr>
        <w:rPr>
          <w:lang w:val="en-US"/>
        </w:rPr>
      </w:pPr>
      <w:r w:rsidRPr="00F2696C">
        <w:rPr>
          <w:lang w:val="en-US"/>
        </w:rPr>
        <w:t xml:space="preserve">Due to these analogies, similar recommendations </w:t>
      </w:r>
      <w:proofErr w:type="gramStart"/>
      <w:r w:rsidRPr="00F2696C">
        <w:rPr>
          <w:lang w:val="en-US"/>
        </w:rPr>
        <w:t>as above</w:t>
      </w:r>
      <w:proofErr w:type="gramEnd"/>
      <w:r w:rsidRPr="00F2696C">
        <w:rPr>
          <w:lang w:val="en-US"/>
        </w:rPr>
        <w:t xml:space="preserve"> provided for </w:t>
      </w:r>
      <w:proofErr w:type="spellStart"/>
      <w:r w:rsidRPr="00F2696C">
        <w:rPr>
          <w:lang w:val="en-US"/>
        </w:rPr>
        <w:t>PoS</w:t>
      </w:r>
      <w:proofErr w:type="spellEnd"/>
      <w:r w:rsidRPr="00F2696C">
        <w:rPr>
          <w:lang w:val="en-US"/>
        </w:rPr>
        <w:t xml:space="preserve"> apply. If pre-trial beliefs about effect size are planned to be used in addition to interim data in </w:t>
      </w:r>
      <w:proofErr w:type="spellStart"/>
      <w:r w:rsidRPr="00F2696C">
        <w:rPr>
          <w:lang w:val="en-US"/>
        </w:rPr>
        <w:t>PPoS</w:t>
      </w:r>
      <w:proofErr w:type="spellEnd"/>
      <w:r w:rsidRPr="00F2696C">
        <w:rPr>
          <w:lang w:val="en-US"/>
        </w:rPr>
        <w:t xml:space="preserve"> calculation, it may be useful:</w:t>
      </w:r>
    </w:p>
    <w:p w14:paraId="2D868DE0" w14:textId="77777777" w:rsidR="00F2696C" w:rsidRPr="00F2696C" w:rsidRDefault="00F2696C" w:rsidP="00F2696C">
      <w:pPr>
        <w:numPr>
          <w:ilvl w:val="0"/>
          <w:numId w:val="55"/>
        </w:numPr>
        <w:rPr>
          <w:lang w:val="en-US"/>
        </w:rPr>
      </w:pPr>
      <w:r w:rsidRPr="00F2696C">
        <w:rPr>
          <w:lang w:val="en-US"/>
        </w:rPr>
        <w:t xml:space="preserve">To derive </w:t>
      </w:r>
      <w:proofErr w:type="spellStart"/>
      <w:r w:rsidRPr="00F2696C">
        <w:rPr>
          <w:lang w:val="en-US"/>
        </w:rPr>
        <w:t>PPoS</w:t>
      </w:r>
      <w:proofErr w:type="spellEnd"/>
      <w:r w:rsidRPr="00F2696C">
        <w:rPr>
          <w:lang w:val="en-US"/>
        </w:rPr>
        <w:t xml:space="preserve"> also using interim data only, to assess the sensitivity of </w:t>
      </w:r>
      <w:proofErr w:type="spellStart"/>
      <w:r w:rsidRPr="00F2696C">
        <w:rPr>
          <w:lang w:val="en-US"/>
        </w:rPr>
        <w:t>PPoS</w:t>
      </w:r>
      <w:proofErr w:type="spellEnd"/>
      <w:r w:rsidRPr="00F2696C">
        <w:rPr>
          <w:lang w:val="en-US"/>
        </w:rPr>
        <w:t xml:space="preserve"> to pre-trial knowledge.</w:t>
      </w:r>
    </w:p>
    <w:p w14:paraId="5D03B245" w14:textId="77777777" w:rsidR="0060586A" w:rsidRDefault="00F2696C" w:rsidP="00F2696C">
      <w:pPr>
        <w:numPr>
          <w:ilvl w:val="0"/>
          <w:numId w:val="55"/>
        </w:numPr>
        <w:rPr>
          <w:lang w:val="en-US"/>
        </w:rPr>
      </w:pPr>
      <w:r w:rsidRPr="00F2696C">
        <w:rPr>
          <w:lang w:val="en-US"/>
        </w:rPr>
        <w:t xml:space="preserve">To perform a graphical comparison of the prior and posterior distributions of the effect size, to evaluate how interim data have modified expectations about treatment effect. </w:t>
      </w:r>
    </w:p>
    <w:p w14:paraId="7420E70C" w14:textId="77777777" w:rsidR="0060586A" w:rsidRDefault="0060586A" w:rsidP="0060586A">
      <w:pPr>
        <w:ind w:left="360"/>
        <w:rPr>
          <w:lang w:val="en-US"/>
        </w:rPr>
      </w:pPr>
    </w:p>
    <w:p w14:paraId="1DFD8F9C" w14:textId="71DADB6D" w:rsidR="00F2696C" w:rsidRDefault="00F2696C" w:rsidP="0060586A">
      <w:pPr>
        <w:ind w:left="720"/>
        <w:rPr>
          <w:lang w:val="en-US"/>
        </w:rPr>
      </w:pPr>
      <w:r w:rsidRPr="00F2696C">
        <w:rPr>
          <w:lang w:val="en-US"/>
        </w:rPr>
        <w:t>[EXAMPLE]</w:t>
      </w:r>
    </w:p>
    <w:p w14:paraId="6EC9D37E" w14:textId="77777777" w:rsidR="0060586A" w:rsidRPr="00F2696C" w:rsidRDefault="0060586A" w:rsidP="0060586A">
      <w:pPr>
        <w:ind w:left="720"/>
        <w:rPr>
          <w:lang w:val="en-US"/>
        </w:rPr>
      </w:pPr>
    </w:p>
    <w:p w14:paraId="237B2738" w14:textId="77777777" w:rsidR="00F2696C" w:rsidRDefault="00F2696C" w:rsidP="00F2696C">
      <w:pPr>
        <w:rPr>
          <w:lang w:val="en-US"/>
        </w:rPr>
      </w:pPr>
      <w:r w:rsidRPr="00F2696C">
        <w:rPr>
          <w:lang w:val="en-US"/>
        </w:rPr>
        <w:t xml:space="preserve">The above considerations apply to an unblinded setting, where the information about treatment assignment is available. Typically, in case of interim analyses, only the Data Monitoring Committee (DMC) members are unblinded. A different situation is that of a </w:t>
      </w:r>
      <w:proofErr w:type="gramStart"/>
      <w:r w:rsidRPr="00F2696C">
        <w:rPr>
          <w:lang w:val="en-US"/>
        </w:rPr>
        <w:t>blinded</w:t>
      </w:r>
      <w:proofErr w:type="gramEnd"/>
      <w:r w:rsidRPr="00F2696C">
        <w:rPr>
          <w:lang w:val="en-US"/>
        </w:rPr>
        <w:t xml:space="preserve"> observer only knowing the DMC recommendation to continue a study after an interim efficacy and/or futility analysis. If the pre-specified stopping rules are known, and </w:t>
      </w:r>
      <w:proofErr w:type="gramStart"/>
      <w:r w:rsidRPr="00F2696C">
        <w:rPr>
          <w:lang w:val="en-US"/>
        </w:rPr>
        <w:t>assuming that</w:t>
      </w:r>
      <w:proofErr w:type="gramEnd"/>
      <w:r w:rsidRPr="00F2696C">
        <w:rPr>
          <w:lang w:val="en-US"/>
        </w:rPr>
        <w:t xml:space="preserve"> the DMC adhered precisely to these rules, the </w:t>
      </w:r>
      <w:proofErr w:type="spellStart"/>
      <w:r w:rsidRPr="00F2696C">
        <w:rPr>
          <w:lang w:val="en-US"/>
        </w:rPr>
        <w:t>PoS</w:t>
      </w:r>
      <w:proofErr w:type="spellEnd"/>
      <w:r w:rsidRPr="00F2696C">
        <w:rPr>
          <w:lang w:val="en-US"/>
        </w:rPr>
        <w:t xml:space="preserve"> calculated before the trial can be updated </w:t>
      </w:r>
      <w:proofErr w:type="gramStart"/>
      <w:r w:rsidRPr="00F2696C">
        <w:rPr>
          <w:lang w:val="en-US"/>
        </w:rPr>
        <w:t>taking into account</w:t>
      </w:r>
      <w:proofErr w:type="gramEnd"/>
      <w:r w:rsidRPr="00F2696C">
        <w:rPr>
          <w:lang w:val="en-US"/>
        </w:rPr>
        <w:t xml:space="preserve"> DMC recommendation. [HIGHLIGHT THAT, DEPENDING ON THE STOPPING RULES, CONTINUING AFTER AN INTERIM FUTILITY ANALYSIS DOES NOT </w:t>
      </w:r>
      <w:proofErr w:type="gramStart"/>
      <w:r w:rsidRPr="00F2696C">
        <w:rPr>
          <w:lang w:val="en-US"/>
        </w:rPr>
        <w:t>IMPLY A SUCCESS</w:t>
      </w:r>
      <w:proofErr w:type="gramEnd"/>
      <w:r w:rsidRPr="00F2696C">
        <w:rPr>
          <w:lang w:val="en-US"/>
        </w:rPr>
        <w:t xml:space="preserve"> AT THE END, AND THE SAME FOR EFFICACY IN THE OPPOSITE WAY] [RELEVANCE OF GRAPHICAL REPRESENTATIONS TO BE EXPLORED (both power function and prior distribution of effect size needs to be updated] [EXAMPLE] </w:t>
      </w:r>
    </w:p>
    <w:p w14:paraId="2216881F" w14:textId="77777777" w:rsidR="0056434F" w:rsidRPr="00F2696C" w:rsidRDefault="0056434F" w:rsidP="00F2696C">
      <w:pPr>
        <w:rPr>
          <w:lang w:val="en-US"/>
        </w:rPr>
      </w:pPr>
    </w:p>
    <w:p w14:paraId="64E929F0" w14:textId="77777777" w:rsidR="0056434F" w:rsidRDefault="00F2696C" w:rsidP="00F2696C">
      <w:pPr>
        <w:rPr>
          <w:lang w:val="en-US"/>
        </w:rPr>
      </w:pPr>
      <w:commentRangeStart w:id="447"/>
      <w:r w:rsidRPr="00F2696C">
        <w:rPr>
          <w:b/>
          <w:bCs/>
          <w:lang w:val="en-US"/>
        </w:rPr>
        <w:t>Unblinded IA Example: Interim Analysis in a Diabetes Trial</w:t>
      </w:r>
      <w:r w:rsidRPr="00F2696C">
        <w:rPr>
          <w:lang w:val="en-US"/>
        </w:rPr>
        <w:t xml:space="preserve"> </w:t>
      </w:r>
      <w:commentRangeEnd w:id="447"/>
      <w:r w:rsidR="00C610CD">
        <w:rPr>
          <w:rStyle w:val="CommentReference"/>
        </w:rPr>
        <w:commentReference w:id="447"/>
      </w:r>
    </w:p>
    <w:p w14:paraId="6A2844D8" w14:textId="77777777" w:rsidR="0056434F" w:rsidRDefault="00F2696C" w:rsidP="00F2696C">
      <w:pPr>
        <w:rPr>
          <w:lang w:val="en-US"/>
        </w:rPr>
      </w:pPr>
      <w:r w:rsidRPr="00F2696C">
        <w:rPr>
          <w:lang w:val="en-US"/>
        </w:rPr>
        <w:t xml:space="preserve">Consider a Phase 2 diabetes trial evaluating a new drug's effect on HbA1c reduction. An interim analysis is planned after half the patients have completed the study. The initial </w:t>
      </w:r>
      <w:proofErr w:type="spellStart"/>
      <w:r w:rsidRPr="00F2696C">
        <w:rPr>
          <w:lang w:val="en-US"/>
        </w:rPr>
        <w:t>PoS</w:t>
      </w:r>
      <w:proofErr w:type="spellEnd"/>
      <w:r w:rsidRPr="00F2696C">
        <w:rPr>
          <w:lang w:val="en-US"/>
        </w:rPr>
        <w:t xml:space="preserve"> for achieving a clinically meaningful reduction in HbA1c was estimated to be 60%. </w:t>
      </w:r>
    </w:p>
    <w:p w14:paraId="0672A1A5" w14:textId="77777777" w:rsidR="0056434F" w:rsidRDefault="0056434F" w:rsidP="00F2696C">
      <w:pPr>
        <w:rPr>
          <w:lang w:val="en-US"/>
        </w:rPr>
      </w:pPr>
    </w:p>
    <w:p w14:paraId="469C5720" w14:textId="25E612F9" w:rsidR="00F2696C" w:rsidRPr="00F2696C" w:rsidRDefault="00F2696C" w:rsidP="00F2696C">
      <w:pPr>
        <w:rPr>
          <w:lang w:val="en-US"/>
        </w:rPr>
      </w:pPr>
      <w:r w:rsidRPr="00F2696C">
        <w:rPr>
          <w:lang w:val="en-US"/>
        </w:rPr>
        <w:t xml:space="preserve">After the interim analysis, the observed effect size is larger than expected, leading to an updated </w:t>
      </w:r>
      <w:proofErr w:type="spellStart"/>
      <w:r w:rsidRPr="00F2696C">
        <w:rPr>
          <w:lang w:val="en-US"/>
        </w:rPr>
        <w:t>PoS</w:t>
      </w:r>
      <w:proofErr w:type="spellEnd"/>
      <w:r w:rsidRPr="00F2696C">
        <w:rPr>
          <w:lang w:val="en-US"/>
        </w:rPr>
        <w:t xml:space="preserve"> of 80%. This information can be communicated to non-statisticians through distribution plots showing how the posterior distribution has shifted following the interim data.</w:t>
      </w:r>
    </w:p>
    <w:p w14:paraId="59E10ECE" w14:textId="77777777" w:rsidR="0056434F" w:rsidRDefault="0056434F" w:rsidP="00F2696C">
      <w:pPr>
        <w:rPr>
          <w:rFonts w:ascii="Segoe UI Emoji" w:hAnsi="Segoe UI Emoji" w:cs="Segoe UI Emoji"/>
          <w:b/>
          <w:bCs/>
          <w:lang w:val="en-US"/>
        </w:rPr>
      </w:pPr>
    </w:p>
    <w:p w14:paraId="2542736A" w14:textId="2C2C2732" w:rsidR="0056434F" w:rsidRDefault="0056434F" w:rsidP="00F2696C">
      <w:pPr>
        <w:rPr>
          <w:rFonts w:ascii="Segoe UI Emoji" w:hAnsi="Segoe UI Emoji" w:cs="Segoe UI Emoji"/>
          <w:b/>
          <w:bCs/>
          <w:lang w:val="en-US"/>
        </w:rPr>
      </w:pPr>
      <w:r>
        <w:rPr>
          <w:noProof/>
        </w:rPr>
        <w:lastRenderedPageBreak/>
        <w:drawing>
          <wp:inline distT="0" distB="0" distL="0" distR="0" wp14:anchorId="266BF949" wp14:editId="2D4A5D21">
            <wp:extent cx="5943600" cy="4457065"/>
            <wp:effectExtent l="0" t="0" r="0" b="635"/>
            <wp:docPr id="1697307491" name="Picture 4" descr="A graph of a patient's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07491" name="Picture 4" descr="A graph of a patient's distribution&#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7065"/>
                    </a:xfrm>
                    <a:prstGeom prst="rect">
                      <a:avLst/>
                    </a:prstGeom>
                    <a:noFill/>
                    <a:ln>
                      <a:noFill/>
                    </a:ln>
                  </pic:spPr>
                </pic:pic>
              </a:graphicData>
            </a:graphic>
          </wp:inline>
        </w:drawing>
      </w:r>
    </w:p>
    <w:p w14:paraId="5294A0E3" w14:textId="77777777" w:rsidR="0056434F" w:rsidRDefault="0056434F" w:rsidP="00F2696C">
      <w:pPr>
        <w:rPr>
          <w:rFonts w:ascii="Segoe UI Emoji" w:hAnsi="Segoe UI Emoji" w:cs="Segoe UI Emoji"/>
          <w:b/>
          <w:bCs/>
          <w:lang w:val="en-US"/>
        </w:rPr>
      </w:pPr>
    </w:p>
    <w:p w14:paraId="55122620" w14:textId="69301D4E" w:rsidR="00F2696C" w:rsidRPr="00F2696C" w:rsidRDefault="00F2696C" w:rsidP="0056434F">
      <w:pPr>
        <w:ind w:left="720"/>
        <w:rPr>
          <w:lang w:val="en-US"/>
        </w:rPr>
      </w:pPr>
      <w:r w:rsidRPr="00F2696C">
        <w:rPr>
          <w:rFonts w:ascii="Segoe UI Emoji" w:hAnsi="Segoe UI Emoji" w:cs="Segoe UI Emoji"/>
          <w:b/>
          <w:bCs/>
          <w:lang w:val="en-US"/>
        </w:rPr>
        <w:t>💡</w:t>
      </w:r>
      <w:r w:rsidRPr="00F2696C">
        <w:rPr>
          <w:b/>
          <w:bCs/>
          <w:lang w:val="en-US"/>
        </w:rPr>
        <w:t xml:space="preserve"> Helpful Tip: Visualizing Changes in Belief Post-Interim</w:t>
      </w:r>
      <w:r w:rsidRPr="00F2696C">
        <w:rPr>
          <w:lang w:val="en-US"/>
        </w:rPr>
        <w:t xml:space="preserve"> "This type of graph is excellent for showing how an interim look at the data can change our perspective. </w:t>
      </w:r>
      <w:proofErr w:type="gramStart"/>
      <w:r w:rsidRPr="00F2696C">
        <w:rPr>
          <w:lang w:val="en-US"/>
        </w:rPr>
        <w:t>Explain</w:t>
      </w:r>
      <w:proofErr w:type="gramEnd"/>
      <w:r w:rsidRPr="00F2696C">
        <w:rPr>
          <w:lang w:val="en-US"/>
        </w:rPr>
        <w:t xml:space="preserve"> that the 'Prior' distribution (often shown in one color, e.g., blue) was our belief about the drug's effect </w:t>
      </w:r>
      <w:r w:rsidRPr="00F2696C">
        <w:rPr>
          <w:i/>
          <w:iCs/>
          <w:lang w:val="en-US"/>
        </w:rPr>
        <w:t>before</w:t>
      </w:r>
      <w:r w:rsidRPr="00F2696C">
        <w:rPr>
          <w:lang w:val="en-US"/>
        </w:rPr>
        <w:t xml:space="preserve"> seeing the mid-trial data. The 'Posterior' distribution (e.g., red) is our </w:t>
      </w:r>
      <w:r w:rsidRPr="00F2696C">
        <w:rPr>
          <w:i/>
          <w:iCs/>
          <w:lang w:val="en-US"/>
        </w:rPr>
        <w:t>updated</w:t>
      </w:r>
      <w:r w:rsidRPr="00F2696C">
        <w:rPr>
          <w:lang w:val="en-US"/>
        </w:rPr>
        <w:t xml:space="preserve"> belief </w:t>
      </w:r>
      <w:r w:rsidRPr="00F2696C">
        <w:rPr>
          <w:i/>
          <w:iCs/>
          <w:lang w:val="en-US"/>
        </w:rPr>
        <w:t>after</w:t>
      </w:r>
      <w:r w:rsidRPr="00F2696C">
        <w:rPr>
          <w:lang w:val="en-US"/>
        </w:rPr>
        <w:t xml:space="preserve"> incorporating the interim results. In an example like this, you'd point out how positive interim findings have shifted our belief towards a stronger drug effect, which in turn can boost the updated </w:t>
      </w:r>
      <w:proofErr w:type="spellStart"/>
      <w:r w:rsidRPr="00F2696C">
        <w:rPr>
          <w:lang w:val="en-US"/>
        </w:rPr>
        <w:t>PoS</w:t>
      </w:r>
      <w:proofErr w:type="spellEnd"/>
      <w:r w:rsidRPr="00F2696C">
        <w:rPr>
          <w:lang w:val="en-US"/>
        </w:rPr>
        <w:t xml:space="preserve"> (or </w:t>
      </w:r>
      <w:commentRangeStart w:id="448"/>
      <w:proofErr w:type="spellStart"/>
      <w:r w:rsidRPr="00F2696C">
        <w:rPr>
          <w:lang w:val="en-US"/>
        </w:rPr>
        <w:t>PPoS</w:t>
      </w:r>
      <w:commentRangeEnd w:id="448"/>
      <w:proofErr w:type="spellEnd"/>
      <w:r w:rsidR="00A551FC" w:rsidRPr="00F2696C">
        <w:rPr>
          <w:rStyle w:val="CommentReference"/>
          <w:sz w:val="22"/>
          <w:szCs w:val="22"/>
          <w:lang w:val="en-US"/>
        </w:rPr>
        <w:commentReference w:id="448"/>
      </w:r>
      <w:r w:rsidRPr="00F2696C">
        <w:rPr>
          <w:lang w:val="en-US"/>
        </w:rPr>
        <w:t>)."</w:t>
      </w:r>
    </w:p>
    <w:p w14:paraId="533739C5" w14:textId="77777777" w:rsidR="0056434F" w:rsidRDefault="0056434F" w:rsidP="00F2696C">
      <w:pPr>
        <w:rPr>
          <w:b/>
          <w:bCs/>
          <w:lang w:val="en-US"/>
        </w:rPr>
      </w:pPr>
    </w:p>
    <w:p w14:paraId="344D80A7" w14:textId="76AFD97B" w:rsidR="00F2696C" w:rsidRPr="00F2696C" w:rsidRDefault="00F2696C" w:rsidP="000E5150">
      <w:pPr>
        <w:pStyle w:val="Heading1"/>
        <w:rPr>
          <w:lang w:val="en-US"/>
        </w:rPr>
      </w:pPr>
      <w:r w:rsidRPr="00F2696C">
        <w:rPr>
          <w:lang w:val="en-US"/>
        </w:rPr>
        <w:t>References:</w:t>
      </w:r>
    </w:p>
    <w:p w14:paraId="1C4D5725" w14:textId="6F5617DF" w:rsidR="00F2696C" w:rsidRPr="00F2696C" w:rsidRDefault="00F2696C" w:rsidP="00F2696C">
      <w:pPr>
        <w:numPr>
          <w:ilvl w:val="0"/>
          <w:numId w:val="56"/>
        </w:numPr>
        <w:rPr>
          <w:lang w:val="en-US"/>
        </w:rPr>
      </w:pPr>
      <w:r w:rsidRPr="00F2696C">
        <w:rPr>
          <w:lang w:val="en-US"/>
        </w:rPr>
        <w:t xml:space="preserve">P. Frewer, P. Mitchell, C. Watkins, J. </w:t>
      </w:r>
      <w:proofErr w:type="spellStart"/>
      <w:r w:rsidRPr="00F2696C">
        <w:rPr>
          <w:lang w:val="en-US"/>
        </w:rPr>
        <w:t>Matcham</w:t>
      </w:r>
      <w:proofErr w:type="spellEnd"/>
      <w:r w:rsidRPr="00F2696C">
        <w:rPr>
          <w:lang w:val="en-US"/>
        </w:rPr>
        <w:t>, Decision-making in early clinical drug development, Pharm Stat. 15(3) (2016 May) 255-63.</w:t>
      </w:r>
    </w:p>
    <w:p w14:paraId="5E14DD10" w14:textId="54DEB607" w:rsidR="00F2696C" w:rsidRPr="00F2696C" w:rsidRDefault="00F2696C" w:rsidP="00F2696C">
      <w:pPr>
        <w:numPr>
          <w:ilvl w:val="0"/>
          <w:numId w:val="56"/>
        </w:numPr>
        <w:rPr>
          <w:lang w:val="en-US"/>
        </w:rPr>
      </w:pPr>
      <w:hyperlink r:id="rId22" w:tgtFrame="_blank" w:history="1">
        <w:r w:rsidRPr="00F2696C">
          <w:rPr>
            <w:rStyle w:val="Hyperlink"/>
            <w:lang w:val="en-US"/>
          </w:rPr>
          <w:t>https://doi.org/10.1002/pst.1746</w:t>
        </w:r>
      </w:hyperlink>
      <w:r w:rsidRPr="00F2696C">
        <w:rPr>
          <w:lang w:val="en-US"/>
        </w:rPr>
        <w:t>.</w:t>
      </w:r>
    </w:p>
    <w:p w14:paraId="6171989C" w14:textId="7EFA19A8" w:rsidR="00F2696C" w:rsidRPr="00F2696C" w:rsidRDefault="00F2696C" w:rsidP="00F2696C">
      <w:pPr>
        <w:numPr>
          <w:ilvl w:val="0"/>
          <w:numId w:val="56"/>
        </w:numPr>
        <w:rPr>
          <w:lang w:val="en-US"/>
        </w:rPr>
      </w:pPr>
      <w:r w:rsidRPr="00F2696C">
        <w:rPr>
          <w:lang w:val="en-US"/>
        </w:rPr>
        <w:t xml:space="preserve">Lalonde RL, Kowalski KG, Hutmacher MM, Ewy W, Nichols DJ, Milligan PA, Corrigan BW, Lockwood PA, Marshall SA, </w:t>
      </w:r>
      <w:proofErr w:type="spellStart"/>
      <w:r w:rsidRPr="00F2696C">
        <w:rPr>
          <w:lang w:val="en-US"/>
        </w:rPr>
        <w:t>Benincosa</w:t>
      </w:r>
      <w:proofErr w:type="spellEnd"/>
      <w:r w:rsidRPr="00F2696C">
        <w:rPr>
          <w:lang w:val="en-US"/>
        </w:rPr>
        <w:t xml:space="preserve"> LJ, </w:t>
      </w:r>
      <w:proofErr w:type="spellStart"/>
      <w:r w:rsidRPr="00F2696C">
        <w:rPr>
          <w:lang w:val="en-US"/>
        </w:rPr>
        <w:t>Tensfeldt</w:t>
      </w:r>
      <w:proofErr w:type="spellEnd"/>
      <w:r w:rsidRPr="00F2696C">
        <w:rPr>
          <w:lang w:val="en-US"/>
        </w:rPr>
        <w:t xml:space="preserve"> TG, Parivar K, Amantea M, Glue P, Koide H. Miller R. Model-based Drug Development. Clinical Pharmacology &amp; Therapeutics 2007; 82:21–32.</w:t>
      </w:r>
    </w:p>
    <w:p w14:paraId="5DF884CB" w14:textId="5BB7508B" w:rsidR="00F2696C" w:rsidRPr="00F2696C" w:rsidRDefault="00F2696C" w:rsidP="00F2696C">
      <w:pPr>
        <w:numPr>
          <w:ilvl w:val="0"/>
          <w:numId w:val="56"/>
        </w:numPr>
        <w:rPr>
          <w:lang w:val="en-US"/>
        </w:rPr>
      </w:pPr>
      <w:r w:rsidRPr="00F2696C">
        <w:rPr>
          <w:lang w:val="en-US"/>
        </w:rPr>
        <w:lastRenderedPageBreak/>
        <w:t xml:space="preserve">Temple JR, Robertson JR. Conditional assurance: the answer to the questions that should be asked within drug development. Pharm Stat. 2021 Nov;20(6):1102-1111. </w:t>
      </w:r>
      <w:proofErr w:type="spellStart"/>
      <w:r w:rsidRPr="00F2696C">
        <w:rPr>
          <w:lang w:val="en-US"/>
        </w:rPr>
        <w:t>doi</w:t>
      </w:r>
      <w:proofErr w:type="spellEnd"/>
      <w:r w:rsidRPr="00F2696C">
        <w:rPr>
          <w:lang w:val="en-US"/>
        </w:rPr>
        <w:t>: 10.1002/pst.2128.</w:t>
      </w:r>
    </w:p>
    <w:p w14:paraId="220B3DB5" w14:textId="2299D0EB" w:rsidR="00F2696C" w:rsidRPr="00F2696C" w:rsidRDefault="00F2696C" w:rsidP="00F2696C">
      <w:pPr>
        <w:numPr>
          <w:ilvl w:val="0"/>
          <w:numId w:val="56"/>
        </w:numPr>
        <w:rPr>
          <w:lang w:val="en-US"/>
        </w:rPr>
      </w:pPr>
      <w:proofErr w:type="spellStart"/>
      <w:r w:rsidRPr="00F2696C">
        <w:rPr>
          <w:lang w:val="en-US"/>
        </w:rPr>
        <w:t>Epub</w:t>
      </w:r>
      <w:proofErr w:type="spellEnd"/>
      <w:r w:rsidRPr="00F2696C">
        <w:rPr>
          <w:lang w:val="en-US"/>
        </w:rPr>
        <w:t xml:space="preserve"> 2021 May 7. PMID: 33960600; PMCID: PMC9291040.</w:t>
      </w:r>
    </w:p>
    <w:p w14:paraId="244B1A0E" w14:textId="01F09AD8" w:rsidR="00F2696C" w:rsidRPr="00F2696C" w:rsidRDefault="00F2696C" w:rsidP="00F2696C">
      <w:pPr>
        <w:numPr>
          <w:ilvl w:val="0"/>
          <w:numId w:val="56"/>
        </w:numPr>
        <w:rPr>
          <w:lang w:val="en-US"/>
        </w:rPr>
      </w:pPr>
      <w:r w:rsidRPr="00F2696C">
        <w:rPr>
          <w:lang w:val="en-US"/>
        </w:rPr>
        <w:t xml:space="preserve">Dallow N, Best N, Montague TH. Better decision making in drug development through adoption of formal prior elicitation. Pharm Stat. 2018 Jul;17(4):301-316. </w:t>
      </w:r>
      <w:proofErr w:type="spellStart"/>
      <w:r w:rsidRPr="00F2696C">
        <w:rPr>
          <w:lang w:val="en-US"/>
        </w:rPr>
        <w:t>doi</w:t>
      </w:r>
      <w:proofErr w:type="spellEnd"/>
      <w:r w:rsidRPr="00F2696C">
        <w:rPr>
          <w:lang w:val="en-US"/>
        </w:rPr>
        <w:t>: 10.1002/pst.1854.</w:t>
      </w:r>
    </w:p>
    <w:p w14:paraId="703341A2" w14:textId="06711149" w:rsidR="00F2696C" w:rsidRPr="00F2696C" w:rsidRDefault="00F2696C" w:rsidP="00F2696C">
      <w:pPr>
        <w:numPr>
          <w:ilvl w:val="0"/>
          <w:numId w:val="56"/>
        </w:numPr>
        <w:rPr>
          <w:lang w:val="en-US"/>
        </w:rPr>
      </w:pPr>
      <w:proofErr w:type="spellStart"/>
      <w:r w:rsidRPr="00F2696C">
        <w:rPr>
          <w:lang w:val="en-US"/>
        </w:rPr>
        <w:t>Epub</w:t>
      </w:r>
      <w:proofErr w:type="spellEnd"/>
      <w:r w:rsidRPr="00F2696C">
        <w:rPr>
          <w:lang w:val="en-US"/>
        </w:rPr>
        <w:t xml:space="preserve"> 2018 Mar 30. PMID: 29603614.</w:t>
      </w:r>
    </w:p>
    <w:p w14:paraId="7969C6AE" w14:textId="3AB0D592" w:rsidR="00F2696C" w:rsidRPr="00F2696C" w:rsidRDefault="00F2696C" w:rsidP="00F2696C">
      <w:pPr>
        <w:numPr>
          <w:ilvl w:val="0"/>
          <w:numId w:val="56"/>
        </w:numPr>
        <w:rPr>
          <w:lang w:val="en-US"/>
        </w:rPr>
      </w:pPr>
      <w:proofErr w:type="spellStart"/>
      <w:r w:rsidRPr="00F2696C">
        <w:rPr>
          <w:lang w:val="en-US"/>
        </w:rPr>
        <w:t>Saint-Hilary</w:t>
      </w:r>
      <w:proofErr w:type="spellEnd"/>
      <w:r w:rsidRPr="00F2696C">
        <w:rPr>
          <w:lang w:val="en-US"/>
        </w:rPr>
        <w:t xml:space="preserve"> G, Robert V, Gasparini M. Decision-making in drug development using a composite definition of success. Pharm Stat. 2018 Sep;17(5):555-569. </w:t>
      </w:r>
      <w:proofErr w:type="spellStart"/>
      <w:r w:rsidRPr="00F2696C">
        <w:rPr>
          <w:lang w:val="en-US"/>
        </w:rPr>
        <w:t>doi</w:t>
      </w:r>
      <w:proofErr w:type="spellEnd"/>
      <w:r w:rsidRPr="00F2696C">
        <w:rPr>
          <w:lang w:val="en-US"/>
        </w:rPr>
        <w:t xml:space="preserve">: 10.1002/pst.1870. </w:t>
      </w:r>
      <w:proofErr w:type="spellStart"/>
      <w:r w:rsidRPr="00F2696C">
        <w:rPr>
          <w:lang w:val="en-US"/>
        </w:rPr>
        <w:t>Epub</w:t>
      </w:r>
      <w:proofErr w:type="spellEnd"/>
      <w:r w:rsidRPr="00F2696C">
        <w:rPr>
          <w:lang w:val="en-US"/>
        </w:rPr>
        <w:t xml:space="preserve"> 2018 Jun 28. PMID: 29956453.</w:t>
      </w:r>
    </w:p>
    <w:p w14:paraId="69F7F187" w14:textId="2CFE076A" w:rsidR="00F2696C" w:rsidRPr="00F2696C" w:rsidRDefault="00F2696C" w:rsidP="00F2696C">
      <w:pPr>
        <w:numPr>
          <w:ilvl w:val="0"/>
          <w:numId w:val="56"/>
        </w:numPr>
        <w:rPr>
          <w:lang w:val="en-US"/>
        </w:rPr>
      </w:pPr>
      <w:r w:rsidRPr="00F2696C">
        <w:rPr>
          <w:lang w:val="en-US"/>
        </w:rPr>
        <w:t xml:space="preserve">U.S. Food and Drug Administration. The Use of Bayesian Statistics in Medical Device Clinical Trials: Guidance for Industry and Food and Drug Administration </w:t>
      </w:r>
      <w:proofErr w:type="gramStart"/>
      <w:r w:rsidRPr="00F2696C">
        <w:rPr>
          <w:lang w:val="en-US"/>
        </w:rPr>
        <w:t>Staff ,</w:t>
      </w:r>
      <w:proofErr w:type="gramEnd"/>
      <w:r w:rsidRPr="00F2696C">
        <w:rPr>
          <w:lang w:val="en-US"/>
        </w:rPr>
        <w:t xml:space="preserve"> 2010. </w:t>
      </w:r>
      <w:hyperlink r:id="rId23" w:tgtFrame="_blank" w:history="1">
        <w:r w:rsidRPr="00F2696C">
          <w:rPr>
            <w:rStyle w:val="Hyperlink"/>
            <w:lang w:val="en-US"/>
          </w:rPr>
          <w:t>http://www.fda.gov/MedicalDevices/DeviceRegulationandGuidance/GuidanceDocuments/ucm071072.htm</w:t>
        </w:r>
      </w:hyperlink>
    </w:p>
    <w:p w14:paraId="67F9ACAB" w14:textId="286F3FB5" w:rsidR="00F2696C" w:rsidRPr="00F2696C" w:rsidRDefault="00F2696C" w:rsidP="00F2696C">
      <w:pPr>
        <w:numPr>
          <w:ilvl w:val="0"/>
          <w:numId w:val="56"/>
        </w:numPr>
        <w:rPr>
          <w:lang w:val="en-US"/>
        </w:rPr>
      </w:pPr>
      <w:r w:rsidRPr="00F2696C">
        <w:rPr>
          <w:lang w:val="en-US"/>
        </w:rPr>
        <w:t xml:space="preserve">Morita S, Thall PF, Müller P. Evaluating the Impact of Prior Assumptions in Bayesian Biostatistics. Stat </w:t>
      </w:r>
      <w:proofErr w:type="spellStart"/>
      <w:r w:rsidRPr="00F2696C">
        <w:rPr>
          <w:lang w:val="en-US"/>
        </w:rPr>
        <w:t>Biosci</w:t>
      </w:r>
      <w:proofErr w:type="spellEnd"/>
      <w:r w:rsidRPr="00F2696C">
        <w:rPr>
          <w:lang w:val="en-US"/>
        </w:rPr>
        <w:t xml:space="preserve">. 2010 Jul 1;2(1):1-17. </w:t>
      </w:r>
      <w:proofErr w:type="spellStart"/>
      <w:r w:rsidRPr="00F2696C">
        <w:rPr>
          <w:lang w:val="en-US"/>
        </w:rPr>
        <w:t>doi</w:t>
      </w:r>
      <w:proofErr w:type="spellEnd"/>
      <w:r w:rsidRPr="00F2696C">
        <w:rPr>
          <w:lang w:val="en-US"/>
        </w:rPr>
        <w:t>: 10.1007/s12561-010-9018-x. PMID: 20668651; PMCID: PMC2910452.</w:t>
      </w:r>
    </w:p>
    <w:p w14:paraId="70621A26" w14:textId="4EEBC032" w:rsidR="00F2696C" w:rsidRPr="00F2696C" w:rsidRDefault="00F2696C" w:rsidP="00F2696C">
      <w:pPr>
        <w:numPr>
          <w:ilvl w:val="0"/>
          <w:numId w:val="56"/>
        </w:numPr>
        <w:rPr>
          <w:lang w:val="en-US"/>
        </w:rPr>
      </w:pPr>
      <w:r w:rsidRPr="00F2696C">
        <w:rPr>
          <w:lang w:val="en-US"/>
        </w:rPr>
        <w:t xml:space="preserve">Example Target Product Profile (TPP) for a Small Molecule Drug </w:t>
      </w:r>
      <w:hyperlink r:id="rId24" w:tgtFrame="_blank" w:history="1">
        <w:r w:rsidRPr="00F2696C">
          <w:rPr>
            <w:rStyle w:val="Hyperlink"/>
            <w:lang w:val="en-US"/>
          </w:rPr>
          <w:t>https://seed.nih.gov/sites/default/files/2023-12/Example-TPP-Small-Molecule-Drug.pdf</w:t>
        </w:r>
      </w:hyperlink>
    </w:p>
    <w:p w14:paraId="7E921192" w14:textId="453915E8" w:rsidR="00F2696C" w:rsidRPr="00F2696C" w:rsidRDefault="00F2696C" w:rsidP="00F2696C">
      <w:pPr>
        <w:numPr>
          <w:ilvl w:val="0"/>
          <w:numId w:val="56"/>
        </w:numPr>
        <w:rPr>
          <w:lang w:val="en-US"/>
        </w:rPr>
      </w:pPr>
      <w:r w:rsidRPr="00F2696C">
        <w:rPr>
          <w:lang w:val="en-US"/>
        </w:rPr>
        <w:t xml:space="preserve">Jiang, C. et </w:t>
      </w:r>
      <w:proofErr w:type="gramStart"/>
      <w:r w:rsidRPr="00F2696C">
        <w:rPr>
          <w:lang w:val="en-US"/>
        </w:rPr>
        <w:t>al .</w:t>
      </w:r>
      <w:proofErr w:type="gramEnd"/>
      <w:r w:rsidRPr="00F2696C">
        <w:rPr>
          <w:lang w:val="en-US"/>
        </w:rPr>
        <w:t xml:space="preserve"> Decision-making criteria and methods for initiating late-stage clinical trials in drug development from a multi-stakeholder perspective: a scoping review. Clin.</w:t>
      </w:r>
    </w:p>
    <w:p w14:paraId="44B9124A" w14:textId="3A0A33A8" w:rsidR="00F2696C" w:rsidRPr="00F2696C" w:rsidRDefault="00F2696C" w:rsidP="00F2696C">
      <w:pPr>
        <w:numPr>
          <w:ilvl w:val="0"/>
          <w:numId w:val="56"/>
        </w:numPr>
        <w:rPr>
          <w:lang w:val="en-US"/>
        </w:rPr>
      </w:pPr>
      <w:proofErr w:type="spellStart"/>
      <w:r w:rsidRPr="00F2696C">
        <w:rPr>
          <w:lang w:val="en-US"/>
        </w:rPr>
        <w:t>Pharmacol</w:t>
      </w:r>
      <w:proofErr w:type="spellEnd"/>
      <w:r w:rsidRPr="00F2696C">
        <w:rPr>
          <w:lang w:val="en-US"/>
        </w:rPr>
        <w:t xml:space="preserve">. Ther. </w:t>
      </w:r>
      <w:proofErr w:type="gramStart"/>
      <w:r w:rsidRPr="00F2696C">
        <w:rPr>
          <w:lang w:val="en-US"/>
        </w:rPr>
        <w:t>117 ,</w:t>
      </w:r>
      <w:proofErr w:type="gramEnd"/>
      <w:r w:rsidRPr="00F2696C">
        <w:rPr>
          <w:lang w:val="en-US"/>
        </w:rPr>
        <w:t xml:space="preserve"> 978–988 (2025)</w:t>
      </w:r>
    </w:p>
    <w:p w14:paraId="1963A081" w14:textId="69BA70AB" w:rsidR="006A0B77" w:rsidRDefault="006A0B77" w:rsidP="0098156C">
      <w:pPr>
        <w:rPr>
          <w:ins w:id="449" w:author="Guerin, Tadhg" w:date="2025-08-06T14:27:00Z" w16du:dateUtc="2025-08-06T13:27:00Z"/>
        </w:rPr>
      </w:pPr>
    </w:p>
    <w:p w14:paraId="0C74BBAD" w14:textId="750803BC" w:rsidR="00C21751" w:rsidRDefault="00C21751" w:rsidP="00C21751">
      <w:pPr>
        <w:pStyle w:val="Heading1"/>
        <w:rPr>
          <w:ins w:id="450" w:author="Guerin, Tadhg" w:date="2025-08-06T14:28:00Z" w16du:dateUtc="2025-08-06T13:28:00Z"/>
          <w:lang w:val="en-US"/>
        </w:rPr>
      </w:pPr>
      <w:ins w:id="451" w:author="Guerin, Tadhg" w:date="2025-08-06T14:28:00Z" w16du:dateUtc="2025-08-06T13:28:00Z">
        <w:r>
          <w:rPr>
            <w:lang w:val="en-US"/>
          </w:rPr>
          <w:t>Appendices</w:t>
        </w:r>
      </w:ins>
    </w:p>
    <w:p w14:paraId="2C66C498" w14:textId="2B8B55BE" w:rsidR="00BD0567" w:rsidRDefault="00C21751">
      <w:pPr>
        <w:pStyle w:val="Heading2"/>
        <w:rPr>
          <w:ins w:id="452" w:author="Guerin, Tadhg" w:date="2025-08-06T14:28:00Z" w16du:dateUtc="2025-08-06T13:28:00Z"/>
          <w:lang w:val="en-US"/>
        </w:rPr>
        <w:pPrChange w:id="453" w:author="Guerin, Tadhg" w:date="2025-08-06T14:31:00Z" w16du:dateUtc="2025-08-06T13:31:00Z">
          <w:pPr/>
        </w:pPrChange>
      </w:pPr>
      <w:ins w:id="454" w:author="Guerin, Tadhg" w:date="2025-08-06T14:28:00Z" w16du:dateUtc="2025-08-06T13:28:00Z">
        <w:r>
          <w:rPr>
            <w:lang w:val="en-US"/>
          </w:rPr>
          <w:t>Appendix 1:</w:t>
        </w:r>
        <w:r w:rsidR="00BD0567">
          <w:rPr>
            <w:lang w:val="en-US"/>
          </w:rPr>
          <w:t xml:space="preserve"> </w:t>
        </w:r>
        <w:commentRangeStart w:id="455"/>
        <w:r w:rsidR="00BD0567">
          <w:rPr>
            <w:lang w:val="en-US"/>
          </w:rPr>
          <w:t>Interactive Tools</w:t>
        </w:r>
      </w:ins>
      <w:commentRangeEnd w:id="455"/>
      <w:ins w:id="456" w:author="Guerin, Tadhg" w:date="2025-08-07T09:21:00Z" w16du:dateUtc="2025-08-07T08:21:00Z">
        <w:r w:rsidR="001D4AE7">
          <w:rPr>
            <w:rStyle w:val="CommentReference"/>
          </w:rPr>
          <w:commentReference w:id="455"/>
        </w:r>
      </w:ins>
    </w:p>
    <w:p w14:paraId="5E43F8C1" w14:textId="143CF608" w:rsidR="00EE0A37" w:rsidRDefault="00EE0A37" w:rsidP="00EE0A37">
      <w:pPr>
        <w:rPr>
          <w:ins w:id="457" w:author="Guerin, Tadhg" w:date="2025-08-06T14:29:00Z" w16du:dateUtc="2025-08-06T13:29:00Z"/>
        </w:rPr>
      </w:pPr>
      <w:ins w:id="458" w:author="Guerin, Tadhg" w:date="2025-08-06T14:29:00Z" w16du:dateUtc="2025-08-06T13:29:00Z">
        <w:r>
          <w:t xml:space="preserve">To support discussions and make </w:t>
        </w:r>
        <w:proofErr w:type="spellStart"/>
        <w:r>
          <w:t>PoS</w:t>
        </w:r>
        <w:proofErr w:type="spellEnd"/>
        <w:r>
          <w:t xml:space="preserve"> communication more effective, statisticians can leverage </w:t>
        </w:r>
        <w:r w:rsidR="00EC0504">
          <w:t>interactive tools such as the following</w:t>
        </w:r>
        <w:r>
          <w:t>:</w:t>
        </w:r>
      </w:ins>
    </w:p>
    <w:p w14:paraId="70AAFD45" w14:textId="7D755A3E" w:rsidR="00EE0A37" w:rsidRDefault="00EE0A37" w:rsidP="00DA6CFE">
      <w:pPr>
        <w:rPr>
          <w:ins w:id="459" w:author="Guerin, Tadhg" w:date="2025-08-06T14:45:00Z" w16du:dateUtc="2025-08-06T13:45:00Z"/>
        </w:rPr>
      </w:pPr>
      <w:ins w:id="460" w:author="Guerin, Tadhg" w:date="2025-08-06T14:29:00Z" w16du:dateUtc="2025-08-06T13:29:00Z">
        <w:r>
          <w:t xml:space="preserve">- R Shiny apps (e.g., </w:t>
        </w:r>
        <w:proofErr w:type="spellStart"/>
        <w:r>
          <w:t>GOahead</w:t>
        </w:r>
        <w:proofErr w:type="spellEnd"/>
        <w:r>
          <w:t xml:space="preserve"> from BMS</w:t>
        </w:r>
      </w:ins>
      <w:ins w:id="461" w:author="Guerin, Tadhg" w:date="2025-08-06T14:32:00Z" w16du:dateUtc="2025-08-06T13:32:00Z">
        <w:r w:rsidR="00DA6CFE">
          <w:t xml:space="preserve">, </w:t>
        </w:r>
      </w:ins>
      <w:ins w:id="462" w:author="Guerin, Tadhg" w:date="2025-08-06T14:45:00Z" w16du:dateUtc="2025-08-06T13:45:00Z">
        <w:r w:rsidR="00967D5D">
          <w:fldChar w:fldCharType="begin"/>
        </w:r>
        <w:r w:rsidR="00967D5D">
          <w:instrText>HYPERLINK "</w:instrText>
        </w:r>
      </w:ins>
      <w:ins w:id="463" w:author="Guerin, Tadhg" w:date="2025-08-06T14:32:00Z" w16du:dateUtc="2025-08-06T13:32:00Z">
        <w:r w:rsidR="00967D5D" w:rsidRPr="00DA6CFE">
          <w:instrText>https://goaheadtool.shinyapps.io/GOaheadv10/</w:instrText>
        </w:r>
      </w:ins>
      <w:ins w:id="464" w:author="Guerin, Tadhg" w:date="2025-08-06T14:45:00Z" w16du:dateUtc="2025-08-06T13:45:00Z">
        <w:r w:rsidR="00967D5D">
          <w:instrText>"</w:instrText>
        </w:r>
        <w:r w:rsidR="00967D5D">
          <w:fldChar w:fldCharType="separate"/>
        </w:r>
      </w:ins>
      <w:ins w:id="465" w:author="Guerin, Tadhg" w:date="2025-08-06T14:32:00Z" w16du:dateUtc="2025-08-06T13:32:00Z">
        <w:r w:rsidR="00967D5D" w:rsidRPr="00B60FED">
          <w:rPr>
            <w:rStyle w:val="Hyperlink"/>
          </w:rPr>
          <w:t>https://goaheadtool.shinyapps.io/GOaheadv10/</w:t>
        </w:r>
      </w:ins>
      <w:ins w:id="466" w:author="Guerin, Tadhg" w:date="2025-08-06T14:45:00Z" w16du:dateUtc="2025-08-06T13:45:00Z">
        <w:r w:rsidR="00967D5D">
          <w:fldChar w:fldCharType="end"/>
        </w:r>
      </w:ins>
      <w:ins w:id="467" w:author="Guerin, Tadhg" w:date="2025-08-06T14:29:00Z" w16du:dateUtc="2025-08-06T13:29:00Z">
        <w:r>
          <w:t>).</w:t>
        </w:r>
      </w:ins>
    </w:p>
    <w:p w14:paraId="46405724" w14:textId="4869133C" w:rsidR="00EE0A37" w:rsidRDefault="00EE0A37" w:rsidP="00EE0A37">
      <w:pPr>
        <w:rPr>
          <w:ins w:id="468" w:author="Guerin, Tadhg" w:date="2025-08-06T14:29:00Z" w16du:dateUtc="2025-08-06T13:29:00Z"/>
        </w:rPr>
      </w:pPr>
      <w:ins w:id="469" w:author="Guerin, Tadhg" w:date="2025-08-06T14:29:00Z" w16du:dateUtc="2025-08-06T13:29:00Z">
        <w:r>
          <w:t xml:space="preserve">- </w:t>
        </w:r>
        <w:commentRangeStart w:id="470"/>
        <w:r>
          <w:t>Commercial solutions</w:t>
        </w:r>
      </w:ins>
      <w:ins w:id="471" w:author="Guerin, Tadhg" w:date="2025-08-07T10:26:00Z" w16du:dateUtc="2025-08-07T09:26:00Z">
        <w:r w:rsidR="00E81D21">
          <w:t xml:space="preserve"> (e.g. PASS version XXXX</w:t>
        </w:r>
      </w:ins>
      <w:ins w:id="472" w:author="Guerin, Tadhg" w:date="2025-08-07T10:27:00Z" w16du:dateUtc="2025-08-07T09:27:00Z">
        <w:r w:rsidR="00E81D21">
          <w:t xml:space="preserve">, </w:t>
        </w:r>
        <w:proofErr w:type="spellStart"/>
        <w:r w:rsidR="00E81D21">
          <w:t>nQuery</w:t>
        </w:r>
        <w:proofErr w:type="spellEnd"/>
        <w:r w:rsidR="00E81D21">
          <w:t xml:space="preserve"> version XXXX</w:t>
        </w:r>
      </w:ins>
      <w:ins w:id="473" w:author="Guerin, Tadhg" w:date="2025-08-07T10:26:00Z" w16du:dateUtc="2025-08-07T09:26:00Z">
        <w:r w:rsidR="00E81D21">
          <w:t>)</w:t>
        </w:r>
      </w:ins>
      <w:ins w:id="474" w:author="Guerin, Tadhg" w:date="2025-08-06T14:29:00Z" w16du:dateUtc="2025-08-06T13:29:00Z">
        <w:r>
          <w:t>.</w:t>
        </w:r>
      </w:ins>
      <w:commentRangeEnd w:id="470"/>
      <w:ins w:id="475" w:author="Guerin, Tadhg" w:date="2025-08-06T14:35:00Z" w16du:dateUtc="2025-08-06T13:35:00Z">
        <w:r w:rsidR="00141B94">
          <w:rPr>
            <w:rStyle w:val="CommentReference"/>
          </w:rPr>
          <w:commentReference w:id="470"/>
        </w:r>
      </w:ins>
    </w:p>
    <w:p w14:paraId="0E2E9573" w14:textId="77777777" w:rsidR="00BD0567" w:rsidRPr="00BD0567" w:rsidRDefault="00BD0567">
      <w:pPr>
        <w:rPr>
          <w:ins w:id="476" w:author="Guerin, Tadhg" w:date="2025-08-06T14:28:00Z" w16du:dateUtc="2025-08-06T13:28:00Z"/>
          <w:lang w:val="en-US"/>
        </w:rPr>
        <w:pPrChange w:id="477" w:author="Guerin, Tadhg" w:date="2025-08-06T14:28:00Z" w16du:dateUtc="2025-08-06T13:28:00Z">
          <w:pPr>
            <w:pStyle w:val="Heading2"/>
          </w:pPr>
        </w:pPrChange>
      </w:pPr>
    </w:p>
    <w:p w14:paraId="04ED2959" w14:textId="0D3B5537" w:rsidR="009A576B" w:rsidRDefault="009A576B" w:rsidP="009A576B">
      <w:pPr>
        <w:pStyle w:val="Heading2"/>
        <w:rPr>
          <w:ins w:id="478" w:author="Guerin, Tadhg" w:date="2025-08-06T22:40:00Z" w16du:dateUtc="2025-08-06T21:40:00Z"/>
          <w:lang w:val="en-US"/>
        </w:rPr>
      </w:pPr>
      <w:ins w:id="479" w:author="Guerin, Tadhg" w:date="2025-08-06T22:40:00Z" w16du:dateUtc="2025-08-06T21:40:00Z">
        <w:r>
          <w:rPr>
            <w:lang w:val="en-US"/>
          </w:rPr>
          <w:t xml:space="preserve">Appendix </w:t>
        </w:r>
      </w:ins>
      <w:ins w:id="480" w:author="Guerin, Tadhg" w:date="2025-08-07T09:38:00Z" w16du:dateUtc="2025-08-07T08:38:00Z">
        <w:r w:rsidR="00FB053B">
          <w:rPr>
            <w:lang w:val="en-US"/>
          </w:rPr>
          <w:t>2</w:t>
        </w:r>
      </w:ins>
      <w:ins w:id="481" w:author="Guerin, Tadhg" w:date="2025-08-06T22:40:00Z" w16du:dateUtc="2025-08-06T21:40:00Z">
        <w:r>
          <w:rPr>
            <w:lang w:val="en-US"/>
          </w:rPr>
          <w:t xml:space="preserve">: </w:t>
        </w:r>
        <w:r>
          <w:rPr>
            <w:lang w:val="en-US"/>
          </w:rPr>
          <w:t>Examples</w:t>
        </w:r>
      </w:ins>
    </w:p>
    <w:p w14:paraId="15B472EB" w14:textId="6EA65821" w:rsidR="00EE217A" w:rsidRDefault="00050A67" w:rsidP="00EE217A">
      <w:pPr>
        <w:pStyle w:val="Heading2"/>
        <w:rPr>
          <w:ins w:id="482" w:author="Guerin, Tadhg" w:date="2025-08-07T09:16:00Z" w16du:dateUtc="2025-08-07T08:16:00Z"/>
          <w:lang w:val="en-US"/>
        </w:rPr>
      </w:pPr>
      <w:ins w:id="483" w:author="Guerin, Tadhg" w:date="2025-08-07T09:17:00Z" w16du:dateUtc="2025-08-07T08:17:00Z">
        <w:r>
          <w:rPr>
            <w:lang w:val="en-US"/>
          </w:rPr>
          <w:t>E</w:t>
        </w:r>
      </w:ins>
      <w:ins w:id="484" w:author="Guerin, Tadhg" w:date="2025-08-07T09:16:00Z" w16du:dateUtc="2025-08-07T08:16:00Z">
        <w:r w:rsidR="00EE217A">
          <w:rPr>
            <w:lang w:val="en-US"/>
          </w:rPr>
          <w:t xml:space="preserve">arly </w:t>
        </w:r>
      </w:ins>
      <w:ins w:id="485" w:author="Guerin, Tadhg" w:date="2025-08-07T09:17:00Z" w16du:dateUtc="2025-08-07T08:17:00Z">
        <w:r>
          <w:rPr>
            <w:lang w:val="en-US"/>
          </w:rPr>
          <w:t>P</w:t>
        </w:r>
        <w:r w:rsidR="00EE217A">
          <w:rPr>
            <w:lang w:val="en-US"/>
          </w:rPr>
          <w:t xml:space="preserve">hase </w:t>
        </w:r>
        <w:proofErr w:type="spellStart"/>
        <w:r>
          <w:rPr>
            <w:lang w:val="en-US"/>
          </w:rPr>
          <w:t>PoS</w:t>
        </w:r>
        <w:proofErr w:type="spellEnd"/>
        <w:r w:rsidR="00EE217A">
          <w:rPr>
            <w:lang w:val="en-US"/>
          </w:rPr>
          <w:t xml:space="preserve"> (Smart, 2025)</w:t>
        </w:r>
      </w:ins>
    </w:p>
    <w:p w14:paraId="34692840" w14:textId="75363D65" w:rsidR="001A00B2" w:rsidRDefault="001A00B2" w:rsidP="001A00B2">
      <w:pPr>
        <w:rPr>
          <w:ins w:id="486" w:author="Guerin, Tadhg" w:date="2025-08-07T09:14:00Z" w16du:dateUtc="2025-08-07T08:14:00Z"/>
        </w:rPr>
      </w:pPr>
      <w:ins w:id="487" w:author="Guerin, Tadhg" w:date="2025-08-07T09:14:00Z" w16du:dateUtc="2025-08-07T08:14:00Z">
        <w:r w:rsidRPr="00DE3748">
          <w:t>This</w:t>
        </w:r>
        <w:r w:rsidR="00714428">
          <w:t xml:space="preserve"> e</w:t>
        </w:r>
        <w:r w:rsidR="00714428">
          <w:t xml:space="preserve">xample </w:t>
        </w:r>
      </w:ins>
      <w:ins w:id="488" w:author="Guerin, Tadhg" w:date="2025-08-07T09:15:00Z" w16du:dateUtc="2025-08-07T08:15:00Z">
        <w:r w:rsidR="00714428">
          <w:t>highlights h</w:t>
        </w:r>
      </w:ins>
      <w:ins w:id="489" w:author="Guerin, Tadhg" w:date="2025-08-07T09:14:00Z" w16du:dateUtc="2025-08-07T08:14:00Z">
        <w:r w:rsidRPr="00DE3748">
          <w:t xml:space="preserve">ow simulation </w:t>
        </w:r>
        <w:r>
          <w:t xml:space="preserve">and graphics </w:t>
        </w:r>
        <w:r w:rsidRPr="00DE3748">
          <w:t xml:space="preserve">can </w:t>
        </w:r>
        <w:r>
          <w:t xml:space="preserve">help convey the </w:t>
        </w:r>
        <w:r w:rsidRPr="00DE3748">
          <w:t>impact of prio</w:t>
        </w:r>
        <w:r>
          <w:t>rs</w:t>
        </w:r>
        <w:r w:rsidRPr="00DE3748">
          <w:t xml:space="preserve">, study design, and decision criteria on </w:t>
        </w:r>
        <w:proofErr w:type="spellStart"/>
        <w:r w:rsidRPr="00DE3748">
          <w:t>PoS</w:t>
        </w:r>
        <w:r>
          <w:t>.</w:t>
        </w:r>
        <w:proofErr w:type="spellEnd"/>
      </w:ins>
    </w:p>
    <w:p w14:paraId="4139E011" w14:textId="77777777" w:rsidR="001A00B2" w:rsidRDefault="001A00B2" w:rsidP="001A00B2">
      <w:pPr>
        <w:rPr>
          <w:ins w:id="490" w:author="Guerin, Tadhg" w:date="2025-08-07T09:14:00Z" w16du:dateUtc="2025-08-07T08:14:00Z"/>
        </w:rPr>
      </w:pPr>
    </w:p>
    <w:p w14:paraId="47FC6BBF" w14:textId="77777777" w:rsidR="001A00B2" w:rsidRPr="006F3F17" w:rsidRDefault="001A00B2" w:rsidP="001A00B2">
      <w:pPr>
        <w:rPr>
          <w:ins w:id="491" w:author="Guerin, Tadhg" w:date="2025-08-07T09:14:00Z" w16du:dateUtc="2025-08-07T08:14:00Z"/>
          <w:lang w:val="en-US"/>
        </w:rPr>
      </w:pPr>
      <w:ins w:id="492" w:author="Guerin, Tadhg" w:date="2025-08-07T09:14:00Z" w16du:dateUtc="2025-08-07T08:14:00Z">
        <w:r w:rsidRPr="00DE3748">
          <w:rPr>
            <w:lang w:val="en-US"/>
          </w:rPr>
          <w:lastRenderedPageBreak/>
          <w:t xml:space="preserve">The figure below helps convey </w:t>
        </w:r>
        <w:r>
          <w:rPr>
            <w:lang w:val="en-US"/>
          </w:rPr>
          <w:t xml:space="preserve">probabilities </w:t>
        </w:r>
        <w:r w:rsidRPr="00DE3748">
          <w:rPr>
            <w:lang w:val="en-US"/>
          </w:rPr>
          <w:t xml:space="preserve">based on a </w:t>
        </w:r>
        <w:r w:rsidRPr="00BC6FCE">
          <w:rPr>
            <w:lang w:val="en-US"/>
          </w:rPr>
          <w:t>mixture prior</w:t>
        </w:r>
        <w:r w:rsidRPr="00DE3748">
          <w:rPr>
            <w:lang w:val="en-US"/>
          </w:rPr>
          <w:t xml:space="preserve">, using an early-phase trial scenario. Here, the prior about the true treatment effect is </w:t>
        </w:r>
        <w:proofErr w:type="gramStart"/>
        <w:r w:rsidRPr="00DE3748">
          <w:rPr>
            <w:lang w:val="en-US"/>
          </w:rPr>
          <w:t>bimodal—centered</w:t>
        </w:r>
        <w:proofErr w:type="gramEnd"/>
        <w:r w:rsidRPr="00DE3748">
          <w:rPr>
            <w:lang w:val="en-US"/>
          </w:rPr>
          <w:t xml:space="preserve"> at 0 (indicating no </w:t>
        </w:r>
        <w:r w:rsidRPr="006F3F17">
          <w:rPr>
            <w:lang w:val="en-US"/>
          </w:rPr>
          <w:t xml:space="preserve">effect) and 3 (indicating a clinically meaningful benefit). The decision criterion </w:t>
        </w:r>
        <w:proofErr w:type="gramStart"/>
        <w:r w:rsidRPr="006F3F17">
          <w:rPr>
            <w:lang w:val="en-US"/>
          </w:rPr>
          <w:t>requires being</w:t>
        </w:r>
        <w:proofErr w:type="gramEnd"/>
        <w:r w:rsidRPr="006F3F17">
          <w:rPr>
            <w:lang w:val="en-US"/>
          </w:rPr>
          <w:t xml:space="preserve"> 75% </w:t>
        </w:r>
        <w:proofErr w:type="gramStart"/>
        <w:r w:rsidRPr="006F3F17">
          <w:rPr>
            <w:lang w:val="en-US"/>
          </w:rPr>
          <w:t>confident</w:t>
        </w:r>
        <w:proofErr w:type="gramEnd"/>
        <w:r w:rsidRPr="006F3F17">
          <w:rPr>
            <w:lang w:val="en-US"/>
          </w:rPr>
          <w:t xml:space="preserve"> that the mean difference between UCB and placebo &gt; 3.</w:t>
        </w:r>
      </w:ins>
    </w:p>
    <w:p w14:paraId="39BE69C2" w14:textId="77777777" w:rsidR="001A00B2" w:rsidRPr="006F3F17" w:rsidRDefault="001A00B2" w:rsidP="001A00B2">
      <w:pPr>
        <w:rPr>
          <w:ins w:id="493" w:author="Guerin, Tadhg" w:date="2025-08-07T09:14:00Z" w16du:dateUtc="2025-08-07T08:14:00Z"/>
          <w:lang w:val="en-US"/>
        </w:rPr>
      </w:pPr>
      <w:ins w:id="494" w:author="Guerin, Tadhg" w:date="2025-08-07T09:14:00Z" w16du:dateUtc="2025-08-07T08:14:00Z">
        <w:r w:rsidRPr="006F3F17">
          <w:rPr>
            <w:lang w:val="en-US"/>
          </w:rPr>
          <w:t xml:space="preserve">Two panels compare the probability distribution of observed treatment effects for different </w:t>
        </w:r>
        <w:r w:rsidRPr="006F3F17">
          <w:rPr>
            <w:lang w:val="en-US"/>
            <w:rPrChange w:id="495" w:author="Guerin, Tadhg" w:date="2025-08-07T09:16:00Z" w16du:dateUtc="2025-08-07T08:16:00Z">
              <w:rPr>
                <w:b/>
                <w:bCs/>
                <w:lang w:val="en-US"/>
              </w:rPr>
            </w:rPrChange>
          </w:rPr>
          <w:t>sample sizes (N=30 vs. N=70 per arm)</w:t>
        </w:r>
        <w:r w:rsidRPr="006F3F17">
          <w:rPr>
            <w:lang w:val="en-US"/>
          </w:rPr>
          <w:t>:</w:t>
        </w:r>
      </w:ins>
    </w:p>
    <w:p w14:paraId="58EC1C7B" w14:textId="77777777" w:rsidR="001A00B2" w:rsidRPr="006F3F17" w:rsidRDefault="001A00B2" w:rsidP="001A00B2">
      <w:pPr>
        <w:numPr>
          <w:ilvl w:val="0"/>
          <w:numId w:val="60"/>
        </w:numPr>
        <w:rPr>
          <w:ins w:id="496" w:author="Guerin, Tadhg" w:date="2025-08-07T09:14:00Z" w16du:dateUtc="2025-08-07T08:14:00Z"/>
          <w:lang w:val="en-US"/>
        </w:rPr>
      </w:pPr>
      <w:ins w:id="497" w:author="Guerin, Tadhg" w:date="2025-08-07T09:14:00Z" w16du:dateUtc="2025-08-07T08:14:00Z">
        <w:r w:rsidRPr="006F3F17">
          <w:rPr>
            <w:lang w:val="en-US"/>
          </w:rPr>
          <w:t xml:space="preserve">The </w:t>
        </w:r>
        <w:r w:rsidRPr="006F3F17">
          <w:rPr>
            <w:lang w:val="en-US"/>
            <w:rPrChange w:id="498" w:author="Guerin, Tadhg" w:date="2025-08-07T09:16:00Z" w16du:dateUtc="2025-08-07T08:16:00Z">
              <w:rPr>
                <w:b/>
                <w:bCs/>
                <w:lang w:val="en-US"/>
              </w:rPr>
            </w:rPrChange>
          </w:rPr>
          <w:t>green shaded region</w:t>
        </w:r>
        <w:r w:rsidRPr="006F3F17">
          <w:rPr>
            <w:lang w:val="en-US"/>
          </w:rPr>
          <w:t xml:space="preserve"> represents the area under the prior distribution where the study is expected to </w:t>
        </w:r>
        <w:r w:rsidRPr="006F3F17">
          <w:rPr>
            <w:lang w:val="en-US"/>
            <w:rPrChange w:id="499" w:author="Guerin, Tadhg" w:date="2025-08-07T09:16:00Z" w16du:dateUtc="2025-08-07T08:16:00Z">
              <w:rPr>
                <w:b/>
                <w:bCs/>
                <w:lang w:val="en-US"/>
              </w:rPr>
            </w:rPrChange>
          </w:rPr>
          <w:t xml:space="preserve">meet the decision </w:t>
        </w:r>
        <w:proofErr w:type="gramStart"/>
        <w:r w:rsidRPr="006F3F17">
          <w:rPr>
            <w:lang w:val="en-US"/>
            <w:rPrChange w:id="500" w:author="Guerin, Tadhg" w:date="2025-08-07T09:16:00Z" w16du:dateUtc="2025-08-07T08:16:00Z">
              <w:rPr>
                <w:b/>
                <w:bCs/>
                <w:lang w:val="en-US"/>
              </w:rPr>
            </w:rPrChange>
          </w:rPr>
          <w:t>criterion</w:t>
        </w:r>
        <w:proofErr w:type="gramEnd"/>
        <w:r w:rsidRPr="006F3F17">
          <w:rPr>
            <w:lang w:val="en-US"/>
          </w:rPr>
          <w:t xml:space="preserve"> (i.e., </w:t>
        </w:r>
        <w:proofErr w:type="spellStart"/>
        <w:r w:rsidRPr="006F3F17">
          <w:rPr>
            <w:lang w:val="en-US"/>
          </w:rPr>
          <w:t>PoS</w:t>
        </w:r>
        <w:proofErr w:type="spellEnd"/>
        <w:r w:rsidRPr="006F3F17">
          <w:rPr>
            <w:lang w:val="en-US"/>
          </w:rPr>
          <w:t>).</w:t>
        </w:r>
      </w:ins>
    </w:p>
    <w:p w14:paraId="750D6ED3" w14:textId="77777777" w:rsidR="001A00B2" w:rsidRDefault="001A00B2" w:rsidP="001A00B2">
      <w:pPr>
        <w:numPr>
          <w:ilvl w:val="0"/>
          <w:numId w:val="60"/>
        </w:numPr>
        <w:rPr>
          <w:ins w:id="501" w:author="Guerin, Tadhg" w:date="2025-08-07T09:17:00Z" w16du:dateUtc="2025-08-07T08:17:00Z"/>
          <w:lang w:val="en-US"/>
        </w:rPr>
      </w:pPr>
      <w:ins w:id="502" w:author="Guerin, Tadhg" w:date="2025-08-07T09:14:00Z" w16du:dateUtc="2025-08-07T08:14:00Z">
        <w:r w:rsidRPr="006F3F17">
          <w:rPr>
            <w:lang w:val="en-US"/>
          </w:rPr>
          <w:t xml:space="preserve">The </w:t>
        </w:r>
        <w:r w:rsidRPr="006F3F17">
          <w:rPr>
            <w:lang w:val="en-US"/>
            <w:rPrChange w:id="503" w:author="Guerin, Tadhg" w:date="2025-08-07T09:16:00Z" w16du:dateUtc="2025-08-07T08:16:00Z">
              <w:rPr>
                <w:b/>
                <w:bCs/>
                <w:lang w:val="en-US"/>
              </w:rPr>
            </w:rPrChange>
          </w:rPr>
          <w:t>red region</w:t>
        </w:r>
        <w:r w:rsidRPr="006F3F17">
          <w:rPr>
            <w:lang w:val="en-US"/>
          </w:rPr>
          <w:t xml:space="preserve"> represents the area where the trial is expected to </w:t>
        </w:r>
        <w:r w:rsidRPr="006F3F17">
          <w:rPr>
            <w:lang w:val="en-US"/>
            <w:rPrChange w:id="504" w:author="Guerin, Tadhg" w:date="2025-08-07T09:16:00Z" w16du:dateUtc="2025-08-07T08:16:00Z">
              <w:rPr>
                <w:b/>
                <w:bCs/>
                <w:lang w:val="en-US"/>
              </w:rPr>
            </w:rPrChange>
          </w:rPr>
          <w:t>fail</w:t>
        </w:r>
        <w:r w:rsidRPr="006F3F17">
          <w:rPr>
            <w:lang w:val="en-US"/>
          </w:rPr>
          <w:t xml:space="preserve"> to meet the success criterion.</w:t>
        </w:r>
      </w:ins>
    </w:p>
    <w:p w14:paraId="0BB1A7A1" w14:textId="77777777" w:rsidR="00EE217A" w:rsidRPr="006F3F17" w:rsidRDefault="00EE217A" w:rsidP="00EE217A">
      <w:pPr>
        <w:ind w:left="720"/>
        <w:rPr>
          <w:ins w:id="505" w:author="Guerin, Tadhg" w:date="2025-08-07T09:14:00Z" w16du:dateUtc="2025-08-07T08:14:00Z"/>
          <w:lang w:val="en-US"/>
        </w:rPr>
        <w:pPrChange w:id="506" w:author="Guerin, Tadhg" w:date="2025-08-07T09:17:00Z" w16du:dateUtc="2025-08-07T08:17:00Z">
          <w:pPr>
            <w:numPr>
              <w:numId w:val="60"/>
            </w:numPr>
            <w:tabs>
              <w:tab w:val="num" w:pos="720"/>
            </w:tabs>
            <w:ind w:left="720" w:hanging="360"/>
          </w:pPr>
        </w:pPrChange>
      </w:pPr>
    </w:p>
    <w:p w14:paraId="1F61942F" w14:textId="77777777" w:rsidR="001A00B2" w:rsidRPr="006F3F17" w:rsidRDefault="001A00B2" w:rsidP="001A00B2">
      <w:pPr>
        <w:rPr>
          <w:ins w:id="507" w:author="Guerin, Tadhg" w:date="2025-08-07T09:14:00Z" w16du:dateUtc="2025-08-07T08:14:00Z"/>
          <w:lang w:val="en-US"/>
        </w:rPr>
      </w:pPr>
      <w:ins w:id="508" w:author="Guerin, Tadhg" w:date="2025-08-07T09:14:00Z" w16du:dateUtc="2025-08-07T08:14:00Z">
        <w:r w:rsidRPr="006F3F17">
          <w:rPr>
            <w:lang w:val="en-US"/>
            <w:rPrChange w:id="509" w:author="Guerin, Tadhg" w:date="2025-08-07T09:16:00Z" w16du:dateUtc="2025-08-07T08:16:00Z">
              <w:rPr>
                <w:b/>
                <w:bCs/>
                <w:lang w:val="en-US"/>
              </w:rPr>
            </w:rPrChange>
          </w:rPr>
          <w:t>Key Communication Insights:</w:t>
        </w:r>
      </w:ins>
    </w:p>
    <w:p w14:paraId="7D7E888A" w14:textId="77777777" w:rsidR="001A00B2" w:rsidRPr="006F3F17" w:rsidRDefault="001A00B2" w:rsidP="001A00B2">
      <w:pPr>
        <w:numPr>
          <w:ilvl w:val="0"/>
          <w:numId w:val="61"/>
        </w:numPr>
        <w:rPr>
          <w:ins w:id="510" w:author="Guerin, Tadhg" w:date="2025-08-07T09:14:00Z" w16du:dateUtc="2025-08-07T08:14:00Z"/>
          <w:lang w:val="en-US"/>
        </w:rPr>
      </w:pPr>
      <w:ins w:id="511" w:author="Guerin, Tadhg" w:date="2025-08-07T09:14:00Z" w16du:dateUtc="2025-08-07T08:14:00Z">
        <w:r w:rsidRPr="006F3F17">
          <w:rPr>
            <w:lang w:val="en-US"/>
          </w:rPr>
          <w:t xml:space="preserve">With </w:t>
        </w:r>
        <w:r w:rsidRPr="006F3F17">
          <w:rPr>
            <w:lang w:val="en-US"/>
            <w:rPrChange w:id="512" w:author="Guerin, Tadhg" w:date="2025-08-07T09:16:00Z" w16du:dateUtc="2025-08-07T08:16:00Z">
              <w:rPr>
                <w:b/>
                <w:bCs/>
                <w:lang w:val="en-US"/>
              </w:rPr>
            </w:rPrChange>
          </w:rPr>
          <w:t>30 patients per arm</w:t>
        </w:r>
        <w:r w:rsidRPr="006F3F17">
          <w:rPr>
            <w:lang w:val="en-US"/>
          </w:rPr>
          <w:t>, the probability mass is slightly wider; there is considerable chance of both success and failure across the prior distribution.</w:t>
        </w:r>
      </w:ins>
    </w:p>
    <w:p w14:paraId="7A49228C" w14:textId="77777777" w:rsidR="001A00B2" w:rsidRPr="006F3F17" w:rsidRDefault="001A00B2" w:rsidP="001A00B2">
      <w:pPr>
        <w:numPr>
          <w:ilvl w:val="0"/>
          <w:numId w:val="61"/>
        </w:numPr>
        <w:rPr>
          <w:ins w:id="513" w:author="Guerin, Tadhg" w:date="2025-08-07T09:14:00Z" w16du:dateUtc="2025-08-07T08:14:00Z"/>
          <w:lang w:val="en-US"/>
        </w:rPr>
      </w:pPr>
      <w:ins w:id="514" w:author="Guerin, Tadhg" w:date="2025-08-07T09:14:00Z" w16du:dateUtc="2025-08-07T08:14:00Z">
        <w:r w:rsidRPr="006F3F17">
          <w:rPr>
            <w:lang w:val="en-US"/>
          </w:rPr>
          <w:t xml:space="preserve">With </w:t>
        </w:r>
        <w:r w:rsidRPr="006F3F17">
          <w:rPr>
            <w:lang w:val="en-US"/>
            <w:rPrChange w:id="515" w:author="Guerin, Tadhg" w:date="2025-08-07T09:16:00Z" w16du:dateUtc="2025-08-07T08:16:00Z">
              <w:rPr>
                <w:b/>
                <w:bCs/>
                <w:lang w:val="en-US"/>
              </w:rPr>
            </w:rPrChange>
          </w:rPr>
          <w:t>70 patients per arm</w:t>
        </w:r>
        <w:r w:rsidRPr="006F3F17">
          <w:rPr>
            <w:lang w:val="en-US"/>
          </w:rPr>
          <w:t xml:space="preserve">, the narrower distribution leads to slightly more precise predications—success is more likely </w:t>
        </w:r>
        <w:r w:rsidRPr="006F3F17">
          <w:rPr>
            <w:lang w:val="en-US"/>
            <w:rPrChange w:id="516" w:author="Guerin, Tadhg" w:date="2025-08-07T09:16:00Z" w16du:dateUtc="2025-08-07T08:16:00Z">
              <w:rPr>
                <w:b/>
                <w:bCs/>
                <w:lang w:val="en-US"/>
              </w:rPr>
            </w:rPrChange>
          </w:rPr>
          <w:t>if the compound truly works</w:t>
        </w:r>
        <w:r w:rsidRPr="006F3F17">
          <w:rPr>
            <w:lang w:val="en-US"/>
          </w:rPr>
          <w:t xml:space="preserve">, but also </w:t>
        </w:r>
        <w:r w:rsidRPr="006F3F17">
          <w:rPr>
            <w:lang w:val="en-US"/>
            <w:rPrChange w:id="517" w:author="Guerin, Tadhg" w:date="2025-08-07T09:16:00Z" w16du:dateUtc="2025-08-07T08:16:00Z">
              <w:rPr>
                <w:b/>
                <w:bCs/>
                <w:lang w:val="en-US"/>
              </w:rPr>
            </w:rPrChange>
          </w:rPr>
          <w:t>less likely if it doesn’t</w:t>
        </w:r>
        <w:r w:rsidRPr="006F3F17">
          <w:rPr>
            <w:lang w:val="en-US"/>
          </w:rPr>
          <w:t>.</w:t>
        </w:r>
      </w:ins>
    </w:p>
    <w:p w14:paraId="62BF3DFB" w14:textId="77777777" w:rsidR="001A00B2" w:rsidRPr="006F3F17" w:rsidRDefault="001A00B2" w:rsidP="001A00B2">
      <w:pPr>
        <w:numPr>
          <w:ilvl w:val="0"/>
          <w:numId w:val="61"/>
        </w:numPr>
        <w:rPr>
          <w:ins w:id="518" w:author="Guerin, Tadhg" w:date="2025-08-07T09:14:00Z" w16du:dateUtc="2025-08-07T08:14:00Z"/>
          <w:lang w:val="en-US"/>
        </w:rPr>
      </w:pPr>
      <w:ins w:id="519" w:author="Guerin, Tadhg" w:date="2025-08-07T09:14:00Z" w16du:dateUtc="2025-08-07T08:14:00Z">
        <w:r w:rsidRPr="006F3F17">
          <w:rPr>
            <w:lang w:val="en-US"/>
          </w:rPr>
          <w:t xml:space="preserve">This visualization </w:t>
        </w:r>
        <w:r w:rsidRPr="006F3F17">
          <w:rPr>
            <w:lang w:val="en-US"/>
            <w:rPrChange w:id="520" w:author="Guerin, Tadhg" w:date="2025-08-07T09:16:00Z" w16du:dateUtc="2025-08-07T08:16:00Z">
              <w:rPr>
                <w:b/>
                <w:bCs/>
                <w:lang w:val="en-US"/>
              </w:rPr>
            </w:rPrChange>
          </w:rPr>
          <w:t xml:space="preserve">clearly shows how </w:t>
        </w:r>
        <w:proofErr w:type="gramStart"/>
        <w:r w:rsidRPr="006F3F17">
          <w:rPr>
            <w:lang w:val="en-US"/>
            <w:rPrChange w:id="521" w:author="Guerin, Tadhg" w:date="2025-08-07T09:16:00Z" w16du:dateUtc="2025-08-07T08:16:00Z">
              <w:rPr>
                <w:b/>
                <w:bCs/>
                <w:lang w:val="en-US"/>
              </w:rPr>
            </w:rPrChange>
          </w:rPr>
          <w:t xml:space="preserve">the </w:t>
        </w:r>
        <w:proofErr w:type="spellStart"/>
        <w:r w:rsidRPr="006F3F17">
          <w:rPr>
            <w:lang w:val="en-US"/>
            <w:rPrChange w:id="522" w:author="Guerin, Tadhg" w:date="2025-08-07T09:16:00Z" w16du:dateUtc="2025-08-07T08:16:00Z">
              <w:rPr>
                <w:b/>
                <w:bCs/>
                <w:lang w:val="en-US"/>
              </w:rPr>
            </w:rPrChange>
          </w:rPr>
          <w:t>PoS</w:t>
        </w:r>
        <w:proofErr w:type="spellEnd"/>
        <w:proofErr w:type="gramEnd"/>
        <w:r w:rsidRPr="006F3F17">
          <w:rPr>
            <w:lang w:val="en-US"/>
            <w:rPrChange w:id="523" w:author="Guerin, Tadhg" w:date="2025-08-07T09:16:00Z" w16du:dateUtc="2025-08-07T08:16:00Z">
              <w:rPr>
                <w:b/>
                <w:bCs/>
                <w:lang w:val="en-US"/>
              </w:rPr>
            </w:rPrChange>
          </w:rPr>
          <w:t xml:space="preserve"> is a function of both prior and sample size</w:t>
        </w:r>
        <w:r w:rsidRPr="006F3F17">
          <w:rPr>
            <w:lang w:val="en-US"/>
          </w:rPr>
          <w:t xml:space="preserve">—and how increasing N reduces ambiguity but doesn’t always increase </w:t>
        </w:r>
        <w:proofErr w:type="spellStart"/>
        <w:r w:rsidRPr="006F3F17">
          <w:rPr>
            <w:lang w:val="en-US"/>
          </w:rPr>
          <w:t>PoS</w:t>
        </w:r>
        <w:proofErr w:type="spellEnd"/>
        <w:r w:rsidRPr="006F3F17">
          <w:rPr>
            <w:lang w:val="en-US"/>
          </w:rPr>
          <w:t xml:space="preserve"> </w:t>
        </w:r>
      </w:ins>
    </w:p>
    <w:p w14:paraId="5DB9C064" w14:textId="77777777" w:rsidR="001A00B2" w:rsidRPr="00DE3748" w:rsidRDefault="001A00B2" w:rsidP="001A00B2">
      <w:pPr>
        <w:ind w:left="720"/>
        <w:rPr>
          <w:ins w:id="524" w:author="Guerin, Tadhg" w:date="2025-08-07T09:14:00Z" w16du:dateUtc="2025-08-07T08:14:00Z"/>
          <w:lang w:val="en-US"/>
        </w:rPr>
      </w:pPr>
    </w:p>
    <w:p w14:paraId="3A169FFC" w14:textId="77777777" w:rsidR="001A00B2" w:rsidRPr="00DE3748" w:rsidRDefault="001A00B2" w:rsidP="001A00B2">
      <w:pPr>
        <w:rPr>
          <w:ins w:id="525" w:author="Guerin, Tadhg" w:date="2025-08-07T09:14:00Z" w16du:dateUtc="2025-08-07T08:14:00Z"/>
          <w:lang w:val="en-US"/>
        </w:rPr>
      </w:pPr>
      <w:ins w:id="526" w:author="Guerin, Tadhg" w:date="2025-08-07T09:14:00Z" w16du:dateUtc="2025-08-07T08:14:00Z">
        <w:r w:rsidRPr="00DE3748">
          <w:rPr>
            <w:lang w:val="en-US"/>
          </w:rPr>
          <w:t xml:space="preserve">Such plots help decision-makers </w:t>
        </w:r>
        <w:r>
          <w:rPr>
            <w:lang w:val="en-US"/>
          </w:rPr>
          <w:t xml:space="preserve">understand </w:t>
        </w:r>
        <w:r w:rsidRPr="00DE3748">
          <w:rPr>
            <w:lang w:val="en-US"/>
          </w:rPr>
          <w:t xml:space="preserve">that increasing sample size does not always increase the </w:t>
        </w:r>
        <w:proofErr w:type="spellStart"/>
        <w:r w:rsidRPr="00DE3748">
          <w:rPr>
            <w:lang w:val="en-US"/>
          </w:rPr>
          <w:t>PoS</w:t>
        </w:r>
        <w:proofErr w:type="spellEnd"/>
        <w:r w:rsidRPr="00DE3748">
          <w:rPr>
            <w:lang w:val="en-US"/>
          </w:rPr>
          <w:t xml:space="preserve">—especially when the prior includes a realistic chance of failure. It also underlines the importance of </w:t>
        </w:r>
        <w:r>
          <w:rPr>
            <w:lang w:val="en-US"/>
          </w:rPr>
          <w:t>the prior</w:t>
        </w:r>
        <w:r w:rsidRPr="00DE3748">
          <w:rPr>
            <w:lang w:val="en-US"/>
          </w:rPr>
          <w:t>, and how decision criteria (e.g., “75% sure &gt; 3”) interact with study design and assumptions.</w:t>
        </w:r>
      </w:ins>
    </w:p>
    <w:p w14:paraId="1104505B" w14:textId="77777777" w:rsidR="001A00B2" w:rsidRDefault="001A00B2" w:rsidP="001A00B2">
      <w:pPr>
        <w:rPr>
          <w:ins w:id="527" w:author="Guerin, Tadhg" w:date="2025-08-07T09:14:00Z" w16du:dateUtc="2025-08-07T08:14:00Z"/>
        </w:rPr>
      </w:pPr>
    </w:p>
    <w:p w14:paraId="6D8B634F" w14:textId="77777777" w:rsidR="001A00B2" w:rsidRDefault="001A00B2" w:rsidP="001A00B2">
      <w:pPr>
        <w:rPr>
          <w:ins w:id="528" w:author="Guerin, Tadhg" w:date="2025-08-07T09:14:00Z" w16du:dateUtc="2025-08-07T08:14:00Z"/>
        </w:rPr>
      </w:pPr>
      <w:ins w:id="529" w:author="Guerin, Tadhg" w:date="2025-08-07T09:14:00Z" w16du:dateUtc="2025-08-07T08:14:00Z">
        <w:r w:rsidRPr="007D7C40">
          <w:rPr>
            <w:noProof/>
          </w:rPr>
          <w:drawing>
            <wp:inline distT="0" distB="0" distL="0" distR="0" wp14:anchorId="176DCD01" wp14:editId="6A5E6A37">
              <wp:extent cx="5943600" cy="3076575"/>
              <wp:effectExtent l="0" t="0" r="0" b="9525"/>
              <wp:docPr id="2015001599" name="Picture 5" descr="A red and green graph&#10;&#10;AI-generated content may be incorrect.">
                <a:extLst xmlns:a="http://schemas.openxmlformats.org/drawingml/2006/main">
                  <a:ext uri="{FF2B5EF4-FFF2-40B4-BE49-F238E27FC236}">
                    <a16:creationId xmlns:a16="http://schemas.microsoft.com/office/drawing/2014/main" id="{2784EC17-A540-8187-7E9D-D5BB4C9ECB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red and green graph&#10;&#10;AI-generated content may be incorrect.">
                        <a:extLst>
                          <a:ext uri="{FF2B5EF4-FFF2-40B4-BE49-F238E27FC236}">
                            <a16:creationId xmlns:a16="http://schemas.microsoft.com/office/drawing/2014/main" id="{2784EC17-A540-8187-7E9D-D5BB4C9ECBC3}"/>
                          </a:ext>
                        </a:extLst>
                      </pic:cNvPr>
                      <pic:cNvPicPr>
                        <a:picLocks noChangeAspect="1"/>
                      </pic:cNvPicPr>
                    </pic:nvPicPr>
                    <pic:blipFill>
                      <a:blip r:embed="rId20"/>
                      <a:stretch>
                        <a:fillRect/>
                      </a:stretch>
                    </pic:blipFill>
                    <pic:spPr>
                      <a:xfrm>
                        <a:off x="0" y="0"/>
                        <a:ext cx="5943600" cy="3076575"/>
                      </a:xfrm>
                      <a:prstGeom prst="rect">
                        <a:avLst/>
                      </a:prstGeom>
                    </pic:spPr>
                  </pic:pic>
                </a:graphicData>
              </a:graphic>
            </wp:inline>
          </w:drawing>
        </w:r>
      </w:ins>
    </w:p>
    <w:p w14:paraId="02A39315" w14:textId="77777777" w:rsidR="00C21751" w:rsidRPr="0098156C" w:rsidRDefault="00C21751" w:rsidP="0098156C"/>
    <w:sectPr w:rsidR="00C21751" w:rsidRPr="0098156C">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Guerin, Tadhg" w:date="2025-08-06T22:31:00Z" w:initials="TG">
    <w:p w14:paraId="15DD82A2" w14:textId="77777777" w:rsidR="00DE3748" w:rsidRDefault="00DE3748" w:rsidP="00DE3748">
      <w:pPr>
        <w:pStyle w:val="CommentText"/>
      </w:pPr>
      <w:r>
        <w:rPr>
          <w:rStyle w:val="CommentReference"/>
        </w:rPr>
        <w:annotationRef/>
      </w:r>
      <w:r>
        <w:t>This was suggested as a section but could be an appendix</w:t>
      </w:r>
    </w:p>
  </w:comment>
  <w:comment w:id="4" w:author="Guerin, Tadhg" w:date="2025-08-07T10:13:00Z" w:initials="TG">
    <w:p w14:paraId="56DE9DD3" w14:textId="77777777" w:rsidR="002A10B0" w:rsidRDefault="002A10B0" w:rsidP="002A10B0">
      <w:pPr>
        <w:pStyle w:val="CommentText"/>
      </w:pPr>
      <w:r>
        <w:rPr>
          <w:rStyle w:val="CommentReference"/>
        </w:rPr>
        <w:annotationRef/>
      </w:r>
      <w:r>
        <w:t>Find way to include without specific section</w:t>
      </w:r>
    </w:p>
  </w:comment>
  <w:comment w:id="39" w:author="Guerin, Tadhg" w:date="2025-08-07T10:23:00Z" w:initials="TG">
    <w:p w14:paraId="6B4DF483" w14:textId="77777777" w:rsidR="00D556D0" w:rsidRDefault="00D556D0" w:rsidP="00D556D0">
      <w:pPr>
        <w:pStyle w:val="CommentText"/>
      </w:pPr>
      <w:r>
        <w:rPr>
          <w:rStyle w:val="CommentReference"/>
        </w:rPr>
        <w:annotationRef/>
      </w:r>
      <w:r>
        <w:t>If there are examples of graphics that are not covered in the main body but may be useful to add to appendix</w:t>
      </w:r>
    </w:p>
  </w:comment>
  <w:comment w:id="40" w:author="Kimberley Hacquoil" w:date="2025-07-07T17:34:00Z" w:initials="KH">
    <w:p w14:paraId="597CC05F" w14:textId="7F4B9B75" w:rsidR="00F17C6C" w:rsidRDefault="00F17C6C" w:rsidP="00F17C6C">
      <w:pPr>
        <w:pStyle w:val="CommentText"/>
      </w:pPr>
      <w:r>
        <w:rPr>
          <w:rStyle w:val="CommentReference"/>
        </w:rPr>
        <w:annotationRef/>
      </w:r>
      <w:r>
        <w:t>Could you have both combined too?</w:t>
      </w:r>
    </w:p>
  </w:comment>
  <w:comment w:id="41" w:author="VEZZOLI Stefano" w:date="2025-07-09T19:42:00Z" w:initials="SV">
    <w:p w14:paraId="408FBD97" w14:textId="77777777" w:rsidR="001629DC" w:rsidRDefault="001629DC" w:rsidP="001629DC">
      <w:pPr>
        <w:pStyle w:val="CommentText"/>
      </w:pPr>
      <w:r>
        <w:rPr>
          <w:rStyle w:val="CommentReference"/>
        </w:rPr>
        <w:annotationRef/>
      </w:r>
      <w:r>
        <w:t>The second bullet point is intended to reference the go–consider–stop framework, which is typically not applied in Phase 3.</w:t>
      </w:r>
    </w:p>
  </w:comment>
  <w:comment w:id="42" w:author="Guerin, Tadhg" w:date="2025-07-10T10:31:00Z" w:initials="TG">
    <w:p w14:paraId="42935635" w14:textId="77777777" w:rsidR="006A3CA1" w:rsidRDefault="006A3CA1" w:rsidP="006A3CA1">
      <w:pPr>
        <w:pStyle w:val="CommentText"/>
      </w:pPr>
      <w:r>
        <w:rPr>
          <w:rStyle w:val="CommentReference"/>
        </w:rPr>
        <w:annotationRef/>
      </w:r>
      <w:r>
        <w:t>Discuss the case of statistical significance and estimate above threshold. Stefano</w:t>
      </w:r>
    </w:p>
  </w:comment>
  <w:comment w:id="43" w:author="VEZZOLI Stefano" w:date="2025-08-05T10:35:00Z" w:initials="SV">
    <w:p w14:paraId="7176D01B" w14:textId="77777777" w:rsidR="00CF05F0" w:rsidRDefault="00CF05F0" w:rsidP="00CF05F0">
      <w:pPr>
        <w:pStyle w:val="CommentText"/>
      </w:pPr>
      <w:r>
        <w:rPr>
          <w:rStyle w:val="CommentReference"/>
        </w:rPr>
        <w:annotationRef/>
      </w:r>
      <w:r>
        <w:t>Bullet point added.</w:t>
      </w:r>
    </w:p>
  </w:comment>
  <w:comment w:id="44" w:author="Guerin, Tadhg" w:date="2025-08-07T10:19:00Z" w:initials="TG">
    <w:p w14:paraId="07533A64" w14:textId="77777777" w:rsidR="00CE6769" w:rsidRDefault="00CE6769" w:rsidP="00CE6769">
      <w:pPr>
        <w:pStyle w:val="CommentText"/>
      </w:pPr>
      <w:r>
        <w:rPr>
          <w:rStyle w:val="CommentReference"/>
        </w:rPr>
        <w:annotationRef/>
      </w:r>
      <w:r>
        <w:t>resolved</w:t>
      </w:r>
    </w:p>
  </w:comment>
  <w:comment w:id="45" w:author="Kimberley Hacquoil" w:date="2025-07-07T17:37:00Z" w:initials="KH">
    <w:p w14:paraId="7A0A77E6" w14:textId="455D22F7" w:rsidR="00F45DF3" w:rsidRDefault="00F45DF3" w:rsidP="00F45DF3">
      <w:pPr>
        <w:pStyle w:val="CommentText"/>
      </w:pPr>
      <w:r>
        <w:rPr>
          <w:rStyle w:val="CommentReference"/>
        </w:rPr>
        <w:annotationRef/>
      </w:r>
      <w:r>
        <w:t>I think this is really key and sometimes people (I include stattos and non-stattos in this) think its too complicated to do PoS so don’t do anythign at all. Is tehre a helpful tip here to pull out that saying doing something to assess PoS is better than nothing? i.e. to help choose between designs or consider uncertainties?</w:t>
      </w:r>
    </w:p>
  </w:comment>
  <w:comment w:id="46" w:author="VEZZOLI Stefano" w:date="2025-07-09T18:44:00Z" w:initials="SV">
    <w:p w14:paraId="68B613F6" w14:textId="77777777" w:rsidR="00943D2F" w:rsidRDefault="00943D2F" w:rsidP="00943D2F">
      <w:pPr>
        <w:pStyle w:val="CommentText"/>
      </w:pPr>
      <w:r>
        <w:rPr>
          <w:rStyle w:val="CommentReference"/>
        </w:rPr>
        <w:annotationRef/>
      </w:r>
      <w:r>
        <w:t>I have tried to address this point.</w:t>
      </w:r>
    </w:p>
  </w:comment>
  <w:comment w:id="47" w:author="Guerin, Tadhg" w:date="2025-07-10T10:50:00Z" w:initials="TG">
    <w:p w14:paraId="657A59D2" w14:textId="77777777" w:rsidR="00402E42" w:rsidRDefault="00402E42" w:rsidP="00402E42">
      <w:pPr>
        <w:pStyle w:val="CommentText"/>
      </w:pPr>
      <w:r>
        <w:rPr>
          <w:rStyle w:val="CommentReference"/>
        </w:rPr>
        <w:annotationRef/>
      </w:r>
      <w:r>
        <w:t>Add a general section about simulation and graphics</w:t>
      </w:r>
    </w:p>
  </w:comment>
  <w:comment w:id="48" w:author="Guerin, Tadhg" w:date="2025-08-07T09:23:00Z" w:initials="TG">
    <w:p w14:paraId="48A0D95E" w14:textId="77777777" w:rsidR="00F8048A" w:rsidRDefault="00F8048A" w:rsidP="00F8048A">
      <w:pPr>
        <w:pStyle w:val="CommentText"/>
      </w:pPr>
      <w:r>
        <w:rPr>
          <w:rStyle w:val="CommentReference"/>
        </w:rPr>
        <w:annotationRef/>
      </w:r>
      <w:r>
        <w:t>added</w:t>
      </w:r>
    </w:p>
  </w:comment>
  <w:comment w:id="49" w:author="Guerin, Tadhg" w:date="2025-07-10T10:52:00Z" w:initials="TG">
    <w:p w14:paraId="201F5DAF" w14:textId="7B5FD6B5" w:rsidR="00C01114" w:rsidRDefault="00C01114" w:rsidP="00C01114">
      <w:pPr>
        <w:pStyle w:val="CommentText"/>
      </w:pPr>
      <w:r>
        <w:rPr>
          <w:rStyle w:val="CommentReference"/>
        </w:rPr>
        <w:annotationRef/>
      </w:r>
      <w:r>
        <w:t>Add an appendix interactive tools</w:t>
      </w:r>
    </w:p>
  </w:comment>
  <w:comment w:id="50" w:author="Guerin, Tadhg" w:date="2025-08-07T09:23:00Z" w:initials="TG">
    <w:p w14:paraId="0BCBC879" w14:textId="77777777" w:rsidR="00F8048A" w:rsidRDefault="00F8048A" w:rsidP="00F8048A">
      <w:pPr>
        <w:pStyle w:val="CommentText"/>
      </w:pPr>
      <w:r>
        <w:rPr>
          <w:rStyle w:val="CommentReference"/>
        </w:rPr>
        <w:annotationRef/>
      </w:r>
      <w:r>
        <w:t>added</w:t>
      </w:r>
    </w:p>
  </w:comment>
  <w:comment w:id="51" w:author="Kimberley Hacquoil" w:date="2025-07-07T17:38:00Z" w:initials="KH">
    <w:p w14:paraId="5172E5FE" w14:textId="58D6147A" w:rsidR="008006C3" w:rsidRDefault="008006C3" w:rsidP="008006C3">
      <w:pPr>
        <w:pStyle w:val="CommentText"/>
      </w:pPr>
      <w:r>
        <w:rPr>
          <w:rStyle w:val="CommentReference"/>
        </w:rPr>
        <w:annotationRef/>
      </w:r>
      <w:r>
        <w:t>Is this true, do they know it in the sense of “we need 80% or 90% power), but do they really understand it?</w:t>
      </w:r>
    </w:p>
  </w:comment>
  <w:comment w:id="52" w:author="VEZZOLI Stefano" w:date="2025-07-09T18:55:00Z" w:initials="SV">
    <w:p w14:paraId="5E3D74F9" w14:textId="77777777" w:rsidR="00A56C43" w:rsidRDefault="00A56C43" w:rsidP="00A56C43">
      <w:pPr>
        <w:pStyle w:val="CommentText"/>
      </w:pPr>
      <w:r>
        <w:rPr>
          <w:rStyle w:val="CommentReference"/>
        </w:rPr>
        <w:annotationRef/>
      </w:r>
      <w:r>
        <w:t>In my experience, quite often they do not. Perhaps we should consider developing a “Best Practices for Communicating Power to Non-Statisticians” guide?!</w:t>
      </w:r>
    </w:p>
  </w:comment>
  <w:comment w:id="55" w:author="Kimberley Hacquoil" w:date="2025-07-07T17:41:00Z" w:initials="KH">
    <w:p w14:paraId="4ABE6E9A" w14:textId="6E12BC56" w:rsidR="00F87769" w:rsidRDefault="00F87769" w:rsidP="00F87769">
      <w:pPr>
        <w:pStyle w:val="CommentText"/>
      </w:pPr>
      <w:r>
        <w:rPr>
          <w:rStyle w:val="CommentReference"/>
        </w:rPr>
        <w:annotationRef/>
      </w:r>
      <w:r>
        <w:t>I would suggest a little table example in here that has the power for different effect sizes and then a column which has the probability/belief that the true effect size is that value. You then weight and add them up to get a proxy PoS. This is a good starting place if explaining it for the first time to non-stattos</w:t>
      </w:r>
    </w:p>
  </w:comment>
  <w:comment w:id="56" w:author="VEZZOLI Stefano" w:date="2025-07-09T19:07:00Z" w:initials="SV">
    <w:p w14:paraId="36EC47A1" w14:textId="77777777" w:rsidR="00CB0D69" w:rsidRDefault="00CB0D69" w:rsidP="00CB0D69">
      <w:pPr>
        <w:pStyle w:val="CommentText"/>
      </w:pPr>
      <w:r>
        <w:rPr>
          <w:rStyle w:val="CommentReference"/>
        </w:rPr>
        <w:annotationRef/>
      </w:r>
      <w:r>
        <w:t>I agree, I will add.</w:t>
      </w:r>
    </w:p>
  </w:comment>
  <w:comment w:id="57" w:author="VEZZOLI Stefano" w:date="2025-08-05T11:52:00Z" w:initials="SV">
    <w:p w14:paraId="04FC2BEB" w14:textId="77777777" w:rsidR="00BE2992" w:rsidRDefault="00BE2992" w:rsidP="00BE2992">
      <w:pPr>
        <w:pStyle w:val="CommentText"/>
      </w:pPr>
      <w:r>
        <w:rPr>
          <w:rStyle w:val="CommentReference"/>
        </w:rPr>
        <w:annotationRef/>
      </w:r>
      <w:r>
        <w:t>Example added.</w:t>
      </w:r>
    </w:p>
  </w:comment>
  <w:comment w:id="77" w:author="Guerin, Tadhg" w:date="2025-08-07T10:34:00Z" w:initials="TG">
    <w:p w14:paraId="7F9A5DDF" w14:textId="77777777" w:rsidR="00E81D21" w:rsidRDefault="00E81D21" w:rsidP="00E81D21">
      <w:pPr>
        <w:pStyle w:val="CommentText"/>
      </w:pPr>
      <w:r>
        <w:rPr>
          <w:rStyle w:val="CommentReference"/>
        </w:rPr>
        <w:annotationRef/>
      </w:r>
      <w:r>
        <w:t>Show that it does approximate well.</w:t>
      </w:r>
    </w:p>
  </w:comment>
  <w:comment w:id="226" w:author="Kimberley Hacquoil" w:date="2025-07-08T08:57:00Z" w:initials="KH">
    <w:p w14:paraId="4D5A3BEF" w14:textId="77777777" w:rsidR="008C3B18" w:rsidRDefault="008C3B18" w:rsidP="008C3B18">
      <w:pPr>
        <w:pStyle w:val="CommentText"/>
      </w:pPr>
      <w:r>
        <w:rPr>
          <w:rStyle w:val="CommentReference"/>
        </w:rPr>
        <w:annotationRef/>
      </w:r>
      <w:r>
        <w:t>Do we want to use this word? What about combines?</w:t>
      </w:r>
    </w:p>
  </w:comment>
  <w:comment w:id="227" w:author="Kimberley Hacquoil" w:date="2025-07-08T08:58:00Z" w:initials="KH">
    <w:p w14:paraId="19BA0FB3" w14:textId="77777777" w:rsidR="008C3B18" w:rsidRDefault="008C3B18" w:rsidP="008C3B18">
      <w:pPr>
        <w:pStyle w:val="CommentText"/>
      </w:pPr>
      <w:r>
        <w:rPr>
          <w:rStyle w:val="CommentReference"/>
        </w:rPr>
        <w:annotationRef/>
      </w:r>
      <w:r>
        <w:t>Not sure about this bit, have tried to reword</w:t>
      </w:r>
    </w:p>
  </w:comment>
  <w:comment w:id="228" w:author="Kimberley Hacquoil" w:date="2025-07-08T11:23:00Z" w:initials="KH">
    <w:p w14:paraId="11F911A2" w14:textId="77777777" w:rsidR="008C3B18" w:rsidRDefault="008C3B18" w:rsidP="008C3B18">
      <w:pPr>
        <w:pStyle w:val="CommentText"/>
      </w:pPr>
      <w:r>
        <w:rPr>
          <w:rStyle w:val="CommentReference"/>
        </w:rPr>
        <w:annotationRef/>
      </w:r>
      <w:r>
        <w:t>Is this definitely true? What if the prior is very flat?</w:t>
      </w:r>
    </w:p>
  </w:comment>
  <w:comment w:id="229" w:author="VEZZOLI Stefano" w:date="2025-07-09T20:10:00Z" w:initials="SV">
    <w:p w14:paraId="1B2631E5" w14:textId="77777777" w:rsidR="008C3B18" w:rsidRDefault="008C3B18" w:rsidP="008C3B18">
      <w:pPr>
        <w:pStyle w:val="CommentText"/>
      </w:pPr>
      <w:r>
        <w:rPr>
          <w:rStyle w:val="CommentReference"/>
        </w:rPr>
        <w:annotationRef/>
      </w:r>
      <w:r>
        <w:t>To be discussed.</w:t>
      </w:r>
    </w:p>
  </w:comment>
  <w:comment w:id="231" w:author="VEZZOLI Stefano" w:date="2025-07-09T20:15:00Z" w:initials="SV">
    <w:p w14:paraId="2354E0F4" w14:textId="77777777" w:rsidR="008C3B18" w:rsidRDefault="008C3B18" w:rsidP="008C3B18">
      <w:pPr>
        <w:pStyle w:val="CommentText"/>
      </w:pPr>
      <w:r>
        <w:rPr>
          <w:rStyle w:val="CommentReference"/>
        </w:rPr>
        <w:annotationRef/>
      </w:r>
      <w:r>
        <w:t>In my opinion, this figure is not easy to interpret.</w:t>
      </w:r>
    </w:p>
  </w:comment>
  <w:comment w:id="232" w:author="Lesedi Ledwaba-Chapman" w:date="2025-07-10T09:40:00Z" w:initials="LL">
    <w:p w14:paraId="0A46C46A" w14:textId="77777777" w:rsidR="008C3B18" w:rsidRDefault="008C3B18" w:rsidP="008C3B18">
      <w:pPr>
        <w:pStyle w:val="CommentText"/>
      </w:pPr>
      <w:r>
        <w:rPr>
          <w:rStyle w:val="CommentReference"/>
        </w:rPr>
        <w:annotationRef/>
      </w:r>
      <w:r w:rsidRPr="4EF09B64">
        <w:t>It might make more sense to use Kim's idea of a crude PoS from a table to show how we arrive at the value from power and prior weight</w:t>
      </w:r>
    </w:p>
  </w:comment>
  <w:comment w:id="233" w:author="Lesedi Ledwaba-Chapman" w:date="2025-07-11T16:30:00Z" w:initials="LL">
    <w:p w14:paraId="57E9CCD4" w14:textId="77777777" w:rsidR="008C3B18" w:rsidRDefault="008C3B18" w:rsidP="008C3B18">
      <w:pPr>
        <w:pStyle w:val="CommentText"/>
      </w:pPr>
      <w:r>
        <w:rPr>
          <w:rStyle w:val="CommentReference"/>
        </w:rPr>
        <w:annotationRef/>
      </w:r>
      <w:r w:rsidRPr="6151A8CF">
        <w:t>Resolved by removing figure</w:t>
      </w:r>
    </w:p>
  </w:comment>
  <w:comment w:id="237" w:author="VEZZOLI Stefano" w:date="2025-07-09T20:16:00Z" w:initials="SV">
    <w:p w14:paraId="3F63D54E" w14:textId="77777777" w:rsidR="008C3B18" w:rsidRDefault="008C3B18" w:rsidP="008C3B18">
      <w:pPr>
        <w:pStyle w:val="CommentText"/>
      </w:pPr>
      <w:r>
        <w:rPr>
          <w:rStyle w:val="CommentReference"/>
        </w:rPr>
        <w:annotationRef/>
      </w:r>
      <w:r>
        <w:t>See my previous comment.</w:t>
      </w:r>
    </w:p>
  </w:comment>
  <w:comment w:id="244" w:author="Kimberley Hacquoil" w:date="2025-07-08T13:03:00Z" w:initials="KH">
    <w:p w14:paraId="73FAE793" w14:textId="77777777" w:rsidR="008C3B18" w:rsidRDefault="008C3B18" w:rsidP="008C3B18">
      <w:pPr>
        <w:pStyle w:val="CommentText"/>
      </w:pPr>
      <w:r>
        <w:rPr>
          <w:rStyle w:val="CommentReference"/>
        </w:rPr>
        <w:annotationRef/>
      </w:r>
      <w:r>
        <w:t>Should we include mixture prior example here too and create a reference to prior elicitation?</w:t>
      </w:r>
    </w:p>
  </w:comment>
  <w:comment w:id="240" w:author="VEZZOLI Stefano" w:date="2025-07-09T20:20:00Z" w:initials="SV">
    <w:p w14:paraId="7B92F539" w14:textId="77777777" w:rsidR="008C3B18" w:rsidRDefault="008C3B18" w:rsidP="008C3B18">
      <w:pPr>
        <w:pStyle w:val="CommentText"/>
      </w:pPr>
      <w:r>
        <w:rPr>
          <w:rStyle w:val="CommentReference"/>
        </w:rPr>
        <w:annotationRef/>
      </w:r>
      <w:r>
        <w:t>Good point, I will add this example.</w:t>
      </w:r>
    </w:p>
  </w:comment>
  <w:comment w:id="241" w:author="Kimberley Hacquoil" w:date="2025-07-08T11:23:00Z" w:initials="KH">
    <w:p w14:paraId="4FD6919A" w14:textId="77777777" w:rsidR="008C3B18" w:rsidRDefault="008C3B18" w:rsidP="008C3B18">
      <w:pPr>
        <w:pStyle w:val="CommentText"/>
      </w:pPr>
      <w:r>
        <w:rPr>
          <w:rStyle w:val="CommentReference"/>
        </w:rPr>
        <w:annotationRef/>
      </w:r>
      <w:r>
        <w:t>The plot says conditional power. I know why this is included to enforce the Do we need somewhere that this is just power curve?</w:t>
      </w:r>
    </w:p>
  </w:comment>
  <w:comment w:id="242" w:author="VEZZOLI Stefano" w:date="2025-07-09T20:20:00Z" w:initials="SV">
    <w:p w14:paraId="759CB18F" w14:textId="77777777" w:rsidR="008C3B18" w:rsidRDefault="008C3B18" w:rsidP="008C3B18">
      <w:pPr>
        <w:pStyle w:val="CommentText"/>
      </w:pPr>
      <w:r>
        <w:rPr>
          <w:rStyle w:val="CommentReference"/>
        </w:rPr>
        <w:annotationRef/>
      </w:r>
      <w:r>
        <w:t>I will update the plot.</w:t>
      </w:r>
    </w:p>
  </w:comment>
  <w:comment w:id="243" w:author="Lesedi Ledwaba-Chapman" w:date="2025-07-11T16:30:00Z" w:initials="LL">
    <w:p w14:paraId="1754BB61" w14:textId="77777777" w:rsidR="008C3B18" w:rsidRDefault="008C3B18" w:rsidP="008C3B18">
      <w:pPr>
        <w:pStyle w:val="CommentText"/>
      </w:pPr>
      <w:r>
        <w:rPr>
          <w:rStyle w:val="CommentReference"/>
        </w:rPr>
        <w:annotationRef/>
      </w:r>
      <w:r w:rsidRPr="3929CE0E">
        <w:t>Plot updated</w:t>
      </w:r>
    </w:p>
  </w:comment>
  <w:comment w:id="257" w:author="Kimberley Hacquoil" w:date="2025-07-07T17:43:00Z" w:initials="KH">
    <w:p w14:paraId="50802263" w14:textId="03C67074" w:rsidR="00D42ADC" w:rsidRDefault="00D42ADC" w:rsidP="00D42ADC">
      <w:pPr>
        <w:pStyle w:val="CommentText"/>
      </w:pPr>
      <w:r>
        <w:rPr>
          <w:rStyle w:val="CommentReference"/>
        </w:rPr>
        <w:annotationRef/>
      </w:r>
      <w:r>
        <w:t>These are really good, can we get some graphs in to show these examples?</w:t>
      </w:r>
    </w:p>
  </w:comment>
  <w:comment w:id="258" w:author="VEZZOLI Stefano" w:date="2025-07-09T19:32:00Z" w:initials="SV">
    <w:p w14:paraId="14BD4633" w14:textId="77777777" w:rsidR="00425519" w:rsidRDefault="00425519" w:rsidP="00425519">
      <w:pPr>
        <w:pStyle w:val="CommentText"/>
      </w:pPr>
      <w:r>
        <w:rPr>
          <w:rStyle w:val="CommentReference"/>
        </w:rPr>
        <w:annotationRef/>
      </w:r>
      <w:r>
        <w:t>OK, I will add.</w:t>
      </w:r>
    </w:p>
  </w:comment>
  <w:comment w:id="259" w:author="VEZZOLI Stefano" w:date="2025-08-05T10:41:00Z" w:initials="SV">
    <w:p w14:paraId="75A3FFB5" w14:textId="77777777" w:rsidR="006A25A2" w:rsidRDefault="006A25A2" w:rsidP="006A25A2">
      <w:pPr>
        <w:pStyle w:val="CommentText"/>
      </w:pPr>
      <w:r>
        <w:rPr>
          <w:rStyle w:val="CommentReference"/>
        </w:rPr>
        <w:annotationRef/>
      </w:r>
      <w:r>
        <w:t>Many thanks for the graphs, Les! To support their interpretation, I wonder if it might be appropriate to move the section “Approaches to effectively communicate PoS” - where the overlay plot is explained - before the property section.</w:t>
      </w:r>
    </w:p>
  </w:comment>
  <w:comment w:id="260" w:author="Kimberley Hacquoil" w:date="2025-07-07T17:44:00Z" w:initials="KH">
    <w:p w14:paraId="27272B2E" w14:textId="6D290F63" w:rsidR="00047649" w:rsidRDefault="00047649" w:rsidP="00047649">
      <w:pPr>
        <w:pStyle w:val="CommentText"/>
      </w:pPr>
      <w:r>
        <w:rPr>
          <w:rStyle w:val="CommentReference"/>
        </w:rPr>
        <w:annotationRef/>
      </w:r>
      <w:r>
        <w:t>Should this be formatted differently with 2 bullet points.</w:t>
      </w:r>
    </w:p>
  </w:comment>
  <w:comment w:id="261" w:author="VEZZOLI Stefano" w:date="2025-07-09T19:32:00Z" w:initials="SV">
    <w:p w14:paraId="75E530A2" w14:textId="77777777" w:rsidR="00425519" w:rsidRDefault="00425519" w:rsidP="00425519">
      <w:pPr>
        <w:pStyle w:val="CommentText"/>
      </w:pPr>
      <w:r>
        <w:rPr>
          <w:rStyle w:val="CommentReference"/>
        </w:rPr>
        <w:annotationRef/>
      </w:r>
      <w:r>
        <w:t>Updated.</w:t>
      </w:r>
    </w:p>
  </w:comment>
  <w:comment w:id="263" w:author="Lesedi Ledwaba-Chapman" w:date="2025-07-15T17:17:00Z" w:initials="LL">
    <w:p w14:paraId="071C21A6" w14:textId="0ACF171E" w:rsidR="007C565E" w:rsidRDefault="007C565E">
      <w:pPr>
        <w:pStyle w:val="CommentText"/>
      </w:pPr>
      <w:r>
        <w:rPr>
          <w:rStyle w:val="CommentReference"/>
        </w:rPr>
        <w:annotationRef/>
      </w:r>
      <w:r w:rsidRPr="52DEF4CF">
        <w:t>Example Plot to include, PoS is 50% in this case, not sure whether it's better to include this in the text or the figure.</w:t>
      </w:r>
    </w:p>
  </w:comment>
  <w:comment w:id="264" w:author="VEZZOLI Stefano" w:date="2025-08-05T10:48:00Z" w:initials="SV">
    <w:p w14:paraId="464D5953" w14:textId="77777777" w:rsidR="0023760E" w:rsidRDefault="0023760E" w:rsidP="0023760E">
      <w:pPr>
        <w:pStyle w:val="CommentText"/>
      </w:pPr>
      <w:r>
        <w:rPr>
          <w:rStyle w:val="CommentReference"/>
        </w:rPr>
        <w:annotationRef/>
      </w:r>
      <w:r>
        <w:t>- I would suggest including the respective PoS values in the figures.</w:t>
      </w:r>
    </w:p>
    <w:p w14:paraId="206895C7" w14:textId="77777777" w:rsidR="0023760E" w:rsidRDefault="0023760E" w:rsidP="0023760E">
      <w:pPr>
        <w:pStyle w:val="CommentText"/>
      </w:pPr>
      <w:r>
        <w:t>- It might be helpful to include an intermediate case (PoS between 50% and 90%).</w:t>
      </w:r>
    </w:p>
    <w:p w14:paraId="4D59A8C2" w14:textId="77777777" w:rsidR="0023760E" w:rsidRDefault="0023760E" w:rsidP="0023760E">
      <w:pPr>
        <w:pStyle w:val="CommentText"/>
      </w:pPr>
      <w:r>
        <w:t>- Perhaps a note could clarify that, in the graphs, the prior distribution has been scaled so that its maximum density is 1.</w:t>
      </w:r>
    </w:p>
  </w:comment>
  <w:comment w:id="267" w:author="Lesedi Ledwaba-Chapman" w:date="2025-07-15T17:23:00Z" w:initials="LL">
    <w:p w14:paraId="55A2D387" w14:textId="1F0807C1" w:rsidR="007C565E" w:rsidRDefault="007C565E">
      <w:pPr>
        <w:pStyle w:val="CommentText"/>
      </w:pPr>
      <w:r>
        <w:rPr>
          <w:rStyle w:val="CommentReference"/>
        </w:rPr>
        <w:annotationRef/>
      </w:r>
      <w:r w:rsidRPr="399CC7B1">
        <w:t>POS=90%</w:t>
      </w:r>
    </w:p>
  </w:comment>
  <w:comment w:id="269" w:author="Lesedi Ledwaba-Chapman" w:date="2025-07-15T17:50:00Z" w:initials="LL">
    <w:p w14:paraId="3F0E78E2" w14:textId="38B594D4" w:rsidR="007C565E" w:rsidRDefault="007C565E">
      <w:pPr>
        <w:pStyle w:val="CommentText"/>
      </w:pPr>
      <w:r>
        <w:rPr>
          <w:rStyle w:val="CommentReference"/>
        </w:rPr>
        <w:annotationRef/>
      </w:r>
      <w:r w:rsidRPr="3C62998F">
        <w:t>Example of the figures side-by-side</w:t>
      </w:r>
    </w:p>
  </w:comment>
  <w:comment w:id="310" w:author="Kimberley Hacquoil" w:date="2025-07-08T08:52:00Z" w:initials="KH">
    <w:p w14:paraId="14F32F6D" w14:textId="77777777" w:rsidR="00834719" w:rsidRDefault="00834719" w:rsidP="00834719">
      <w:pPr>
        <w:pStyle w:val="CommentText"/>
      </w:pPr>
      <w:r>
        <w:rPr>
          <w:rStyle w:val="CommentReference"/>
        </w:rPr>
        <w:annotationRef/>
      </w:r>
      <w:r>
        <w:t>This is repeat of the Informative prior bullet above I think</w:t>
      </w:r>
    </w:p>
  </w:comment>
  <w:comment w:id="311" w:author="VEZZOLI Stefano" w:date="2025-07-09T19:34:00Z" w:initials="SV">
    <w:p w14:paraId="584F364F" w14:textId="77777777" w:rsidR="00636910" w:rsidRDefault="00636910" w:rsidP="00636910">
      <w:pPr>
        <w:pStyle w:val="CommentText"/>
      </w:pPr>
      <w:r>
        <w:rPr>
          <w:rStyle w:val="CommentReference"/>
        </w:rPr>
        <w:annotationRef/>
      </w:r>
      <w:r>
        <w:t>You are right, we should probably better differentiate these helpful tips from the text above.</w:t>
      </w:r>
    </w:p>
  </w:comment>
  <w:comment w:id="312" w:author="VEZZOLI Stefano" w:date="2025-08-05T12:26:00Z" w:initials="SV">
    <w:p w14:paraId="4FECD781" w14:textId="77777777" w:rsidR="008374B0" w:rsidRDefault="008374B0" w:rsidP="008374B0">
      <w:pPr>
        <w:pStyle w:val="CommentText"/>
      </w:pPr>
      <w:r>
        <w:rPr>
          <w:rStyle w:val="CommentReference"/>
        </w:rPr>
        <w:annotationRef/>
      </w:r>
      <w:r>
        <w:t>See the updated text.</w:t>
      </w:r>
    </w:p>
  </w:comment>
  <w:comment w:id="327" w:author="Kimberley Hacquoil" w:date="2025-07-08T08:53:00Z" w:initials="KH">
    <w:p w14:paraId="34772A99" w14:textId="3756D9EE" w:rsidR="00F55E7E" w:rsidRDefault="00F55E7E" w:rsidP="00F55E7E">
      <w:pPr>
        <w:pStyle w:val="CommentText"/>
      </w:pPr>
      <w:r>
        <w:rPr>
          <w:rStyle w:val="CommentReference"/>
        </w:rPr>
        <w:annotationRef/>
      </w:r>
      <w:r>
        <w:t>Do we have a plot to show this, or a reference to a paper for this?</w:t>
      </w:r>
    </w:p>
  </w:comment>
  <w:comment w:id="328" w:author="VEZZOLI Stefano" w:date="2025-07-09T19:54:00Z" w:initials="SV">
    <w:p w14:paraId="48CE2385" w14:textId="77777777" w:rsidR="00DF2397" w:rsidRDefault="00DF2397" w:rsidP="00DF2397">
      <w:pPr>
        <w:pStyle w:val="CommentText"/>
      </w:pPr>
      <w:r>
        <w:rPr>
          <w:rStyle w:val="CommentReference"/>
        </w:rPr>
        <w:annotationRef/>
      </w:r>
      <w:r>
        <w:t>I will add.</w:t>
      </w:r>
    </w:p>
  </w:comment>
  <w:comment w:id="335" w:author="Kimberley Hacquoil" w:date="2025-07-08T08:54:00Z" w:initials="KH">
    <w:p w14:paraId="147C628F" w14:textId="77777777" w:rsidR="00C2405F" w:rsidRDefault="00C2405F" w:rsidP="00C2405F">
      <w:pPr>
        <w:pStyle w:val="CommentText"/>
      </w:pPr>
      <w:r>
        <w:rPr>
          <w:rStyle w:val="CommentReference"/>
        </w:rPr>
        <w:annotationRef/>
      </w:r>
      <w:r>
        <w:t>This is repeated below, need to decide if we want examples here or helpful tips</w:t>
      </w:r>
    </w:p>
  </w:comment>
  <w:comment w:id="336" w:author="VEZZOLI Stefano" w:date="2025-07-09T19:55:00Z" w:initials="SV">
    <w:p w14:paraId="3436D1B4" w14:textId="77777777" w:rsidR="00681F75" w:rsidRDefault="00681F75" w:rsidP="00681F75">
      <w:pPr>
        <w:pStyle w:val="CommentText"/>
      </w:pPr>
      <w:r>
        <w:rPr>
          <w:rStyle w:val="CommentReference"/>
        </w:rPr>
        <w:annotationRef/>
      </w:r>
      <w:r>
        <w:t>Second example deleted.</w:t>
      </w:r>
    </w:p>
  </w:comment>
  <w:comment w:id="389" w:author="VEZZOLI Stefano" w:date="2025-07-09T20:21:00Z" w:initials="SV">
    <w:p w14:paraId="6697E0F8" w14:textId="77777777" w:rsidR="00B7180D" w:rsidRDefault="00B7180D" w:rsidP="00B7180D">
      <w:pPr>
        <w:pStyle w:val="CommentText"/>
      </w:pPr>
      <w:r>
        <w:rPr>
          <w:rStyle w:val="CommentReference"/>
        </w:rPr>
        <w:annotationRef/>
      </w:r>
      <w:r>
        <w:t>This part can be deleted.</w:t>
      </w:r>
    </w:p>
  </w:comment>
  <w:comment w:id="392" w:author="Kimberley Hacquoil" w:date="2025-07-08T11:28:00Z" w:initials="KH">
    <w:p w14:paraId="02929ADE" w14:textId="77777777" w:rsidR="00361596" w:rsidRDefault="00361596" w:rsidP="00361596">
      <w:pPr>
        <w:pStyle w:val="CommentText"/>
      </w:pPr>
      <w:r>
        <w:rPr>
          <w:rStyle w:val="CommentReference"/>
        </w:rPr>
        <w:annotationRef/>
      </w:r>
      <w:r>
        <w:t>What about when comparing different designs?</w:t>
      </w:r>
    </w:p>
  </w:comment>
  <w:comment w:id="393" w:author="VEZZOLI Stefano" w:date="2025-07-09T20:21:00Z" w:initials="SV">
    <w:p w14:paraId="1F9EE3A7" w14:textId="77777777" w:rsidR="008977B9" w:rsidRDefault="00B7180D" w:rsidP="008977B9">
      <w:pPr>
        <w:pStyle w:val="CommentText"/>
      </w:pPr>
      <w:r>
        <w:rPr>
          <w:rStyle w:val="CommentReference"/>
        </w:rPr>
        <w:annotationRef/>
      </w:r>
      <w:r w:rsidR="008977B9">
        <w:t>You mean just different sample sizes, or something alse. Regarding sample size choice, it may be useful to include a figure presenting both PoS and power as functions of sample size. This would also help clarifying the “boundedness” concept.</w:t>
      </w:r>
    </w:p>
  </w:comment>
  <w:comment w:id="394" w:author="VEZZOLI Stefano" w:date="2025-08-05T15:57:00Z" w:initials="SV">
    <w:p w14:paraId="4B5243C9" w14:textId="77777777" w:rsidR="000A4B13" w:rsidRDefault="000A4B13" w:rsidP="000A4B13">
      <w:pPr>
        <w:pStyle w:val="CommentText"/>
      </w:pPr>
      <w:r>
        <w:rPr>
          <w:rStyle w:val="CommentReference"/>
        </w:rPr>
        <w:annotationRef/>
      </w:r>
      <w:r>
        <w:t>Figure added above.</w:t>
      </w:r>
    </w:p>
  </w:comment>
  <w:comment w:id="412" w:author="Kimberley Hacquoil" w:date="2025-07-08T12:46:00Z" w:initials="KH">
    <w:p w14:paraId="79E2B41F" w14:textId="30BA81FA" w:rsidR="002D52B4" w:rsidRDefault="002D52B4" w:rsidP="002D52B4">
      <w:pPr>
        <w:pStyle w:val="CommentText"/>
      </w:pPr>
      <w:r>
        <w:rPr>
          <w:rStyle w:val="CommentReference"/>
        </w:rPr>
        <w:annotationRef/>
      </w:r>
      <w:r>
        <w:t>Not sure this is communicated the best way! We should reconsider this</w:t>
      </w:r>
    </w:p>
  </w:comment>
  <w:comment w:id="413" w:author="Guerin, Tadhg" w:date="2025-07-09T21:50:00Z" w:initials="TG">
    <w:p w14:paraId="5A4C520A" w14:textId="77777777" w:rsidR="008E2618" w:rsidRDefault="008E2618" w:rsidP="008E2618">
      <w:pPr>
        <w:pStyle w:val="CommentText"/>
      </w:pPr>
      <w:r>
        <w:rPr>
          <w:rStyle w:val="CommentReference"/>
        </w:rPr>
        <w:annotationRef/>
      </w:r>
      <w:r>
        <w:t>Team discuss</w:t>
      </w:r>
    </w:p>
  </w:comment>
  <w:comment w:id="414" w:author="Kimberley Hacquoil" w:date="2025-07-08T12:50:00Z" w:initials="KH">
    <w:p w14:paraId="7402FF1C" w14:textId="7A0DB487" w:rsidR="00C45275" w:rsidRDefault="00C45275" w:rsidP="00C45275">
      <w:pPr>
        <w:pStyle w:val="CommentText"/>
      </w:pPr>
      <w:r>
        <w:rPr>
          <w:rStyle w:val="CommentReference"/>
        </w:rPr>
        <w:annotationRef/>
      </w:r>
      <w:r>
        <w:t>Do we want to reference use of simulation here to run different virtual clinical trials to summarise the likelihood of ending up in each area based on certain assumptions?</w:t>
      </w:r>
    </w:p>
  </w:comment>
  <w:comment w:id="415" w:author="Guerin, Tadhg" w:date="2025-07-09T21:52:00Z" w:initials="TG">
    <w:p w14:paraId="2EA44305" w14:textId="77777777" w:rsidR="003A5696" w:rsidRDefault="00925167" w:rsidP="003A5696">
      <w:pPr>
        <w:pStyle w:val="CommentText"/>
      </w:pPr>
      <w:r>
        <w:rPr>
          <w:rStyle w:val="CommentReference"/>
        </w:rPr>
        <w:annotationRef/>
      </w:r>
      <w:r w:rsidR="003A5696">
        <w:t>That’s a good point, will we add here or is it a genral comment i.e. PoS of a trial will change as we vary assumptions in our simulation</w:t>
      </w:r>
    </w:p>
  </w:comment>
  <w:comment w:id="416" w:author="Kimberley Hacquoil" w:date="2025-07-08T12:48:00Z" w:initials="KH">
    <w:p w14:paraId="61E3FF31" w14:textId="60F29942" w:rsidR="00CE2861" w:rsidRDefault="00CE2861" w:rsidP="00CE2861">
      <w:pPr>
        <w:pStyle w:val="CommentText"/>
      </w:pPr>
      <w:r>
        <w:rPr>
          <w:rStyle w:val="CommentReference"/>
        </w:rPr>
        <w:annotationRef/>
      </w:r>
      <w:r>
        <w:t>In some situations the first stop in this graph would also be inconclusive?</w:t>
      </w:r>
    </w:p>
  </w:comment>
  <w:comment w:id="417" w:author="Kimberley Hacquoil" w:date="2025-07-08T12:48:00Z" w:initials="KH">
    <w:p w14:paraId="715CD178" w14:textId="77777777" w:rsidR="00685A14" w:rsidRDefault="00685A14" w:rsidP="00685A14">
      <w:pPr>
        <w:pStyle w:val="CommentText"/>
      </w:pPr>
      <w:r>
        <w:rPr>
          <w:rStyle w:val="CommentReference"/>
        </w:rPr>
        <w:annotationRef/>
      </w:r>
      <w:r>
        <w:t>Also, should we be consistent and have this as MV not LRV?</w:t>
      </w:r>
    </w:p>
  </w:comment>
  <w:comment w:id="418" w:author="Guerin, Tadhg" w:date="2025-07-09T21:53:00Z" w:initials="TG">
    <w:p w14:paraId="4326BAC6" w14:textId="77777777" w:rsidR="009F5A2A" w:rsidRDefault="009F5A2A" w:rsidP="009F5A2A">
      <w:pPr>
        <w:pStyle w:val="CommentText"/>
      </w:pPr>
      <w:r>
        <w:rPr>
          <w:rStyle w:val="CommentReference"/>
        </w:rPr>
        <w:annotationRef/>
      </w:r>
      <w:r>
        <w:t>Yes I will create a new graph, I took from the Fewer paper</w:t>
      </w:r>
    </w:p>
  </w:comment>
  <w:comment w:id="419" w:author="Guerin, Tadhg" w:date="2025-07-10T08:47:00Z" w:initials="TG">
    <w:p w14:paraId="0F956F56" w14:textId="77777777" w:rsidR="00755E45" w:rsidRDefault="00755E45" w:rsidP="00755E45">
      <w:pPr>
        <w:pStyle w:val="CommentText"/>
      </w:pPr>
      <w:r>
        <w:rPr>
          <w:rStyle w:val="CommentReference"/>
        </w:rPr>
        <w:annotationRef/>
      </w:r>
      <w:r>
        <w:t>added</w:t>
      </w:r>
    </w:p>
  </w:comment>
  <w:comment w:id="420" w:author="Kimberley Hacquoil" w:date="2025-07-08T12:51:00Z" w:initials="KH">
    <w:p w14:paraId="234EE02D" w14:textId="0936E49F" w:rsidR="00EE43C4" w:rsidRDefault="00EE43C4" w:rsidP="00EE43C4">
      <w:pPr>
        <w:pStyle w:val="CommentText"/>
      </w:pPr>
      <w:r>
        <w:rPr>
          <w:rStyle w:val="CommentReference"/>
        </w:rPr>
        <w:annotationRef/>
      </w:r>
      <w:r>
        <w:t>Use of simulation?</w:t>
      </w:r>
    </w:p>
  </w:comment>
  <w:comment w:id="421" w:author="Kimberley Hacquoil" w:date="2025-07-08T12:51:00Z" w:initials="KH">
    <w:p w14:paraId="16660694" w14:textId="77777777" w:rsidR="00BC1311" w:rsidRDefault="00BC1311" w:rsidP="00BC1311">
      <w:pPr>
        <w:pStyle w:val="CommentText"/>
      </w:pPr>
      <w:r>
        <w:rPr>
          <w:rStyle w:val="CommentReference"/>
        </w:rPr>
        <w:annotationRef/>
      </w:r>
      <w:r>
        <w:t>Interactive visuals?</w:t>
      </w:r>
    </w:p>
  </w:comment>
  <w:comment w:id="430" w:author="Kimberley Hacquoil" w:date="2025-07-08T12:53:00Z" w:initials="KH">
    <w:p w14:paraId="12DAB1CF" w14:textId="3AB90BFA" w:rsidR="007B3753" w:rsidRDefault="007B3753" w:rsidP="007B3753">
      <w:pPr>
        <w:pStyle w:val="CommentText"/>
      </w:pPr>
      <w:r>
        <w:rPr>
          <w:rStyle w:val="CommentReference"/>
        </w:rPr>
        <w:annotationRef/>
      </w:r>
      <w:r>
        <w:t>I like an example, we could consider another one earlier in the other section?</w:t>
      </w:r>
    </w:p>
  </w:comment>
  <w:comment w:id="431" w:author="Kimberley Hacquoil" w:date="2025-07-08T12:54:00Z" w:initials="KH">
    <w:p w14:paraId="72F2D758" w14:textId="77777777" w:rsidR="00920DD0" w:rsidRDefault="00920DD0" w:rsidP="00920DD0">
      <w:pPr>
        <w:pStyle w:val="CommentText"/>
      </w:pPr>
      <w:r>
        <w:rPr>
          <w:rStyle w:val="CommentReference"/>
        </w:rPr>
        <w:annotationRef/>
      </w:r>
      <w:r>
        <w:t>I think GSK called this the wave plot. Don’t know if it was published as such. If so we may want to reference different names for same plot</w:t>
      </w:r>
    </w:p>
  </w:comment>
  <w:comment w:id="432" w:author="Guerin, Tadhg" w:date="2025-07-10T08:49:00Z" w:initials="TG">
    <w:p w14:paraId="4C700BF6" w14:textId="77777777" w:rsidR="00956D66" w:rsidRDefault="00956D66" w:rsidP="00956D66">
      <w:pPr>
        <w:pStyle w:val="CommentText"/>
      </w:pPr>
      <w:r>
        <w:rPr>
          <w:rStyle w:val="CommentReference"/>
        </w:rPr>
        <w:annotationRef/>
      </w:r>
      <w:r>
        <w:t>Lets align on terminology</w:t>
      </w:r>
    </w:p>
  </w:comment>
  <w:comment w:id="433" w:author="Kimberley Hacquoil" w:date="2025-07-08T12:55:00Z" w:initials="KH">
    <w:p w14:paraId="0CE7A285" w14:textId="5CAD0D4D" w:rsidR="00785B3B" w:rsidRDefault="00785B3B" w:rsidP="00785B3B">
      <w:pPr>
        <w:pStyle w:val="CommentText"/>
      </w:pPr>
      <w:r>
        <w:rPr>
          <w:rStyle w:val="CommentReference"/>
        </w:rPr>
        <w:annotationRef/>
      </w:r>
      <w:r>
        <w:t>I would always put this on the x axis explicitly i.e. true rather than what is observed in a trial</w:t>
      </w:r>
    </w:p>
  </w:comment>
  <w:comment w:id="434" w:author="Guerin, Tadhg" w:date="2025-07-09T21:26:00Z" w:initials="TG">
    <w:p w14:paraId="1BEAB976" w14:textId="77777777" w:rsidR="00AF1AC8" w:rsidRDefault="00AF1AC8" w:rsidP="00AF1AC8">
      <w:pPr>
        <w:pStyle w:val="CommentText"/>
      </w:pPr>
      <w:r>
        <w:rPr>
          <w:rStyle w:val="CommentReference"/>
        </w:rPr>
        <w:annotationRef/>
      </w:r>
      <w:r>
        <w:t>I will update</w:t>
      </w:r>
    </w:p>
  </w:comment>
  <w:comment w:id="437" w:author="Guerin, Tadhg" w:date="2025-07-10T08:57:00Z" w:initials="TG">
    <w:p w14:paraId="5070E3E1" w14:textId="77777777" w:rsidR="005D5096" w:rsidRDefault="005D5096" w:rsidP="005D5096">
      <w:pPr>
        <w:pStyle w:val="CommentText"/>
      </w:pPr>
      <w:r>
        <w:rPr>
          <w:rStyle w:val="CommentReference"/>
        </w:rPr>
        <w:annotationRef/>
      </w:r>
      <w:r>
        <w:t>Took this graph from Trevor Smarts presentation at PSI. Not sure if a helpful,to be discussed</w:t>
      </w:r>
    </w:p>
  </w:comment>
  <w:comment w:id="440" w:author="Guerin, Tadhg" w:date="2025-08-07T09:45:00Z" w:initials="TG">
    <w:p w14:paraId="02ED1743" w14:textId="77777777" w:rsidR="00FA39AA" w:rsidRDefault="00FA39AA" w:rsidP="00FA39AA">
      <w:pPr>
        <w:pStyle w:val="CommentText"/>
      </w:pPr>
      <w:r>
        <w:rPr>
          <w:rStyle w:val="CommentReference"/>
        </w:rPr>
        <w:annotationRef/>
      </w:r>
      <w:r>
        <w:t>Do we want this as a section or maybe an example</w:t>
      </w:r>
    </w:p>
  </w:comment>
  <w:comment w:id="441" w:author="Kimberley Hacquoil" w:date="2025-07-08T12:58:00Z" w:initials="KH">
    <w:p w14:paraId="15B42F2E" w14:textId="68A368D2" w:rsidR="0054786A" w:rsidRDefault="0054786A" w:rsidP="0054786A">
      <w:pPr>
        <w:pStyle w:val="CommentText"/>
      </w:pPr>
      <w:r>
        <w:rPr>
          <w:rStyle w:val="CommentReference"/>
        </w:rPr>
        <w:annotationRef/>
      </w:r>
      <w:r>
        <w:t>Can we discuss as I want to check we have this correct and are clear in which settings these are analogous</w:t>
      </w:r>
    </w:p>
  </w:comment>
  <w:comment w:id="442" w:author="Guerin, Tadhg" w:date="2025-07-09T21:55:00Z" w:initials="TG">
    <w:p w14:paraId="63550BF1" w14:textId="77777777" w:rsidR="00FA43CF" w:rsidRDefault="00FA43CF" w:rsidP="00FA43CF">
      <w:pPr>
        <w:pStyle w:val="CommentText"/>
      </w:pPr>
      <w:r>
        <w:rPr>
          <w:rStyle w:val="CommentReference"/>
        </w:rPr>
        <w:annotationRef/>
      </w:r>
      <w:r>
        <w:t>To be disucssed</w:t>
      </w:r>
    </w:p>
  </w:comment>
  <w:comment w:id="447" w:author="Guerin, Tadhg" w:date="2025-08-07T09:21:00Z" w:initials="TG">
    <w:p w14:paraId="1761A50A" w14:textId="77777777" w:rsidR="00C610CD" w:rsidRDefault="00C610CD" w:rsidP="00C610CD">
      <w:pPr>
        <w:pStyle w:val="CommentText"/>
      </w:pPr>
      <w:r>
        <w:rPr>
          <w:rStyle w:val="CommentReference"/>
        </w:rPr>
        <w:annotationRef/>
      </w:r>
      <w:r>
        <w:t>Do we want to add to example section?</w:t>
      </w:r>
    </w:p>
  </w:comment>
  <w:comment w:id="448" w:author="Kimberley Hacquoil" w:date="2025-07-08T13:04:00Z" w:initials="KH">
    <w:p w14:paraId="78535D43" w14:textId="4DE87BFB" w:rsidR="00A551FC" w:rsidRDefault="00A551FC" w:rsidP="00A551FC">
      <w:pPr>
        <w:pStyle w:val="CommentText"/>
      </w:pPr>
      <w:r>
        <w:rPr>
          <w:rStyle w:val="CommentReference"/>
        </w:rPr>
        <w:annotationRef/>
      </w:r>
      <w:r>
        <w:t xml:space="preserve">Should we include a section on conditional assurance and reference this paper </w:t>
      </w:r>
      <w:hyperlink r:id="rId1" w:history="1">
        <w:r w:rsidRPr="005A7509">
          <w:rPr>
            <w:rStyle w:val="Hyperlink"/>
          </w:rPr>
          <w:t>Conditional assurance: the answer to the questions that should be asked within drug development - Temple - 2021 - Pharmaceutical Statistics - Wiley Online Library</w:t>
        </w:r>
      </w:hyperlink>
      <w:r>
        <w:t xml:space="preserve"> </w:t>
      </w:r>
    </w:p>
  </w:comment>
  <w:comment w:id="455" w:author="Guerin, Tadhg" w:date="2025-08-07T09:21:00Z" w:initials="TG">
    <w:p w14:paraId="1D134FCC" w14:textId="77777777" w:rsidR="001D4AE7" w:rsidRDefault="001D4AE7" w:rsidP="001D4AE7">
      <w:pPr>
        <w:pStyle w:val="CommentText"/>
      </w:pPr>
      <w:r>
        <w:rPr>
          <w:rStyle w:val="CommentReference"/>
        </w:rPr>
        <w:annotationRef/>
      </w:r>
      <w:r>
        <w:t>We can build out this section</w:t>
      </w:r>
    </w:p>
  </w:comment>
  <w:comment w:id="470" w:author="Guerin, Tadhg" w:date="2025-08-06T14:35:00Z" w:initials="TG">
    <w:p w14:paraId="39809369" w14:textId="133530A9" w:rsidR="00141B94" w:rsidRDefault="00141B94" w:rsidP="00141B94">
      <w:pPr>
        <w:pStyle w:val="CommentText"/>
      </w:pPr>
      <w:r>
        <w:rPr>
          <w:rStyle w:val="CommentReference"/>
        </w:rPr>
        <w:annotationRef/>
      </w:r>
      <w:r>
        <w:t>Do we want to propose any?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5DD82A2" w15:done="0"/>
  <w15:commentEx w15:paraId="56DE9DD3" w15:done="0"/>
  <w15:commentEx w15:paraId="6B4DF483" w15:done="0"/>
  <w15:commentEx w15:paraId="597CC05F" w15:done="1"/>
  <w15:commentEx w15:paraId="408FBD97" w15:paraIdParent="597CC05F" w15:done="1"/>
  <w15:commentEx w15:paraId="42935635" w15:paraIdParent="597CC05F" w15:done="1"/>
  <w15:commentEx w15:paraId="7176D01B" w15:paraIdParent="597CC05F" w15:done="1"/>
  <w15:commentEx w15:paraId="07533A64" w15:paraIdParent="597CC05F" w15:done="1"/>
  <w15:commentEx w15:paraId="7A0A77E6" w15:done="1"/>
  <w15:commentEx w15:paraId="68B613F6" w15:paraIdParent="7A0A77E6" w15:done="1"/>
  <w15:commentEx w15:paraId="657A59D2" w15:done="1"/>
  <w15:commentEx w15:paraId="48A0D95E" w15:paraIdParent="657A59D2" w15:done="1"/>
  <w15:commentEx w15:paraId="201F5DAF" w15:done="0"/>
  <w15:commentEx w15:paraId="0BCBC879" w15:paraIdParent="201F5DAF" w15:done="0"/>
  <w15:commentEx w15:paraId="5172E5FE" w15:done="1"/>
  <w15:commentEx w15:paraId="5E3D74F9" w15:paraIdParent="5172E5FE" w15:done="1"/>
  <w15:commentEx w15:paraId="4ABE6E9A" w15:done="1"/>
  <w15:commentEx w15:paraId="36EC47A1" w15:paraIdParent="4ABE6E9A" w15:done="1"/>
  <w15:commentEx w15:paraId="04FC2BEB" w15:paraIdParent="4ABE6E9A" w15:done="1"/>
  <w15:commentEx w15:paraId="7F9A5DDF" w15:done="0"/>
  <w15:commentEx w15:paraId="4D5A3BEF" w15:done="0"/>
  <w15:commentEx w15:paraId="19BA0FB3" w15:done="0"/>
  <w15:commentEx w15:paraId="11F911A2" w15:done="0"/>
  <w15:commentEx w15:paraId="1B2631E5" w15:paraIdParent="11F911A2" w15:done="0"/>
  <w15:commentEx w15:paraId="2354E0F4" w15:done="0"/>
  <w15:commentEx w15:paraId="0A46C46A" w15:paraIdParent="2354E0F4" w15:done="0"/>
  <w15:commentEx w15:paraId="57E9CCD4" w15:paraIdParent="2354E0F4" w15:done="0"/>
  <w15:commentEx w15:paraId="3F63D54E" w15:done="0"/>
  <w15:commentEx w15:paraId="73FAE793" w15:done="0"/>
  <w15:commentEx w15:paraId="7B92F539" w15:paraIdParent="73FAE793" w15:done="0"/>
  <w15:commentEx w15:paraId="4FD6919A" w15:done="0"/>
  <w15:commentEx w15:paraId="759CB18F" w15:paraIdParent="4FD6919A" w15:done="0"/>
  <w15:commentEx w15:paraId="1754BB61" w15:paraIdParent="4FD6919A" w15:done="0"/>
  <w15:commentEx w15:paraId="50802263" w15:done="0"/>
  <w15:commentEx w15:paraId="14BD4633" w15:paraIdParent="50802263" w15:done="0"/>
  <w15:commentEx w15:paraId="75A3FFB5" w15:paraIdParent="50802263" w15:done="0"/>
  <w15:commentEx w15:paraId="27272B2E" w15:done="1"/>
  <w15:commentEx w15:paraId="75E530A2" w15:paraIdParent="27272B2E" w15:done="1"/>
  <w15:commentEx w15:paraId="071C21A6" w15:done="0"/>
  <w15:commentEx w15:paraId="4D59A8C2" w15:paraIdParent="071C21A6" w15:done="0"/>
  <w15:commentEx w15:paraId="55A2D387" w15:done="0"/>
  <w15:commentEx w15:paraId="3F0E78E2" w15:done="0"/>
  <w15:commentEx w15:paraId="14F32F6D" w15:done="0"/>
  <w15:commentEx w15:paraId="584F364F" w15:paraIdParent="14F32F6D" w15:done="0"/>
  <w15:commentEx w15:paraId="4FECD781" w15:paraIdParent="14F32F6D" w15:done="0"/>
  <w15:commentEx w15:paraId="34772A99" w15:done="0"/>
  <w15:commentEx w15:paraId="48CE2385" w15:paraIdParent="34772A99" w15:done="0"/>
  <w15:commentEx w15:paraId="147C628F" w15:done="0"/>
  <w15:commentEx w15:paraId="3436D1B4" w15:paraIdParent="147C628F" w15:done="0"/>
  <w15:commentEx w15:paraId="6697E0F8" w15:done="0"/>
  <w15:commentEx w15:paraId="02929ADE" w15:done="0"/>
  <w15:commentEx w15:paraId="1F9EE3A7" w15:paraIdParent="02929ADE" w15:done="0"/>
  <w15:commentEx w15:paraId="4B5243C9" w15:paraIdParent="02929ADE" w15:done="0"/>
  <w15:commentEx w15:paraId="79E2B41F" w15:done="0"/>
  <w15:commentEx w15:paraId="5A4C520A" w15:paraIdParent="79E2B41F" w15:done="0"/>
  <w15:commentEx w15:paraId="7402FF1C" w15:done="0"/>
  <w15:commentEx w15:paraId="2EA44305" w15:paraIdParent="7402FF1C" w15:done="0"/>
  <w15:commentEx w15:paraId="61E3FF31" w15:done="0"/>
  <w15:commentEx w15:paraId="715CD178" w15:paraIdParent="61E3FF31" w15:done="0"/>
  <w15:commentEx w15:paraId="4326BAC6" w15:paraIdParent="61E3FF31" w15:done="0"/>
  <w15:commentEx w15:paraId="0F956F56" w15:paraIdParent="61E3FF31" w15:done="0"/>
  <w15:commentEx w15:paraId="234EE02D" w15:done="1"/>
  <w15:commentEx w15:paraId="16660694" w15:paraIdParent="234EE02D" w15:done="1"/>
  <w15:commentEx w15:paraId="12DAB1CF" w15:done="0"/>
  <w15:commentEx w15:paraId="72F2D758" w15:done="0"/>
  <w15:commentEx w15:paraId="4C700BF6" w15:paraIdParent="72F2D758" w15:done="0"/>
  <w15:commentEx w15:paraId="0CE7A285" w15:done="1"/>
  <w15:commentEx w15:paraId="1BEAB976" w15:paraIdParent="0CE7A285" w15:done="1"/>
  <w15:commentEx w15:paraId="5070E3E1" w15:done="0"/>
  <w15:commentEx w15:paraId="02ED1743" w15:done="0"/>
  <w15:commentEx w15:paraId="15B42F2E" w15:done="0"/>
  <w15:commentEx w15:paraId="63550BF1" w15:paraIdParent="15B42F2E" w15:done="0"/>
  <w15:commentEx w15:paraId="1761A50A" w15:done="1"/>
  <w15:commentEx w15:paraId="78535D43" w15:done="0"/>
  <w15:commentEx w15:paraId="1D134FCC" w15:done="0"/>
  <w15:commentEx w15:paraId="398093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6CAB824" w16cex:dateUtc="2025-08-06T21:31:00Z"/>
  <w16cex:commentExtensible w16cex:durableId="04769274" w16cex:dateUtc="2025-08-07T09:13:00Z"/>
  <w16cex:commentExtensible w16cex:durableId="695D7FD2" w16cex:dateUtc="2025-08-07T09:23:00Z"/>
  <w16cex:commentExtensible w16cex:durableId="66CFE4FC" w16cex:dateUtc="2025-07-07T16:34:00Z"/>
  <w16cex:commentExtensible w16cex:durableId="7AD94CC0" w16cex:dateUtc="2025-07-09T17:42:00Z"/>
  <w16cex:commentExtensible w16cex:durableId="16EF8EF2" w16cex:dateUtc="2025-07-10T09:31:00Z"/>
  <w16cex:commentExtensible w16cex:durableId="166CE1EF" w16cex:dateUtc="2025-08-05T08:35:00Z"/>
  <w16cex:commentExtensible w16cex:durableId="5C804425" w16cex:dateUtc="2025-08-07T09:19:00Z"/>
  <w16cex:commentExtensible w16cex:durableId="2395E2DD" w16cex:dateUtc="2025-07-07T16:37:00Z"/>
  <w16cex:commentExtensible w16cex:durableId="68F4D11F" w16cex:dateUtc="2025-07-09T16:44:00Z"/>
  <w16cex:commentExtensible w16cex:durableId="129ABF2A" w16cex:dateUtc="2025-07-10T09:50:00Z"/>
  <w16cex:commentExtensible w16cex:durableId="7A41314B" w16cex:dateUtc="2025-08-07T08:23:00Z"/>
  <w16cex:commentExtensible w16cex:durableId="5B194C2F" w16cex:dateUtc="2025-07-10T09:52:00Z"/>
  <w16cex:commentExtensible w16cex:durableId="18E248FB" w16cex:dateUtc="2025-08-07T08:23:00Z"/>
  <w16cex:commentExtensible w16cex:durableId="5F5AA2D9" w16cex:dateUtc="2025-07-07T16:38:00Z"/>
  <w16cex:commentExtensible w16cex:durableId="5552E663" w16cex:dateUtc="2025-07-09T16:55:00Z"/>
  <w16cex:commentExtensible w16cex:durableId="01C800EB" w16cex:dateUtc="2025-07-07T16:41:00Z"/>
  <w16cex:commentExtensible w16cex:durableId="5884D0DF" w16cex:dateUtc="2025-07-09T17:07:00Z"/>
  <w16cex:commentExtensible w16cex:durableId="0FB48C2C" w16cex:dateUtc="2025-08-05T09:52:00Z"/>
  <w16cex:commentExtensible w16cex:durableId="6FA136CE" w16cex:dateUtc="2025-08-07T09:34:00Z"/>
  <w16cex:commentExtensible w16cex:durableId="2DE9700F" w16cex:dateUtc="2025-07-08T07:57:00Z">
    <w16cex:extLst>
      <w16:ext w16:uri="{CE6994B0-6A32-4C9F-8C6B-6E91EDA988CE}">
        <cr:reactions xmlns:cr="http://schemas.microsoft.com/office/comments/2020/reactions">
          <cr:reaction reactionType="1">
            <cr:reactionInfo dateUtc="2025-07-10T08:39:02Z">
              <cr:user userId="S::lesled01_mmsholdings.com#ext#@psiweb1.onmicrosoft.com::182fccb9-bb07-4b0f-935b-276d9899529b" userProvider="AD" userName="Lesedi Ledwaba-Chapman"/>
            </cr:reactionInfo>
          </cr:reaction>
        </cr:reactions>
      </w16:ext>
    </w16cex:extLst>
  </w16cex:commentExtensible>
  <w16cex:commentExtensible w16cex:durableId="4C6348BC" w16cex:dateUtc="2025-07-08T07:58:00Z"/>
  <w16cex:commentExtensible w16cex:durableId="5D33DBB3" w16cex:dateUtc="2025-07-08T10:23:00Z"/>
  <w16cex:commentExtensible w16cex:durableId="5FFE2FE9" w16cex:dateUtc="2025-07-09T18:10:00Z"/>
  <w16cex:commentExtensible w16cex:durableId="7EAF9647" w16cex:dateUtc="2025-07-09T18:15:00Z"/>
  <w16cex:commentExtensible w16cex:durableId="7E0B63CE" w16cex:dateUtc="2025-07-10T08:40:00Z"/>
  <w16cex:commentExtensible w16cex:durableId="1EB09FE5" w16cex:dateUtc="2025-07-11T15:30:00Z"/>
  <w16cex:commentExtensible w16cex:durableId="5E173A2D" w16cex:dateUtc="2025-07-09T18:16:00Z"/>
  <w16cex:commentExtensible w16cex:durableId="66056B1A" w16cex:dateUtc="2025-07-08T12:03:00Z">
    <w16cex:extLst>
      <w16:ext w16:uri="{CE6994B0-6A32-4C9F-8C6B-6E91EDA988CE}">
        <cr:reactions xmlns:cr="http://schemas.microsoft.com/office/comments/2020/reactions">
          <cr:reaction reactionType="1">
            <cr:reactionInfo dateUtc="2025-07-10T08:41:52Z">
              <cr:user userId="S::lesled01_mmsholdings.com#ext#@psiweb1.onmicrosoft.com::182fccb9-bb07-4b0f-935b-276d9899529b" userProvider="AD" userName="Lesedi Ledwaba-Chapman"/>
            </cr:reactionInfo>
          </cr:reaction>
        </cr:reactions>
      </w16:ext>
    </w16cex:extLst>
  </w16cex:commentExtensible>
  <w16cex:commentExtensible w16cex:durableId="5902D376" w16cex:dateUtc="2025-07-09T18:20:00Z"/>
  <w16cex:commentExtensible w16cex:durableId="1A6EEE7B" w16cex:dateUtc="2025-07-08T10:23:00Z"/>
  <w16cex:commentExtensible w16cex:durableId="7970F10B" w16cex:dateUtc="2025-07-09T18:20:00Z"/>
  <w16cex:commentExtensible w16cex:durableId="40DE9F3A" w16cex:dateUtc="2025-07-11T15:30:00Z"/>
  <w16cex:commentExtensible w16cex:durableId="4446661F" w16cex:dateUtc="2025-07-07T16:43:00Z"/>
  <w16cex:commentExtensible w16cex:durableId="3092180F" w16cex:dateUtc="2025-07-09T17:32:00Z"/>
  <w16cex:commentExtensible w16cex:durableId="6B0AD851" w16cex:dateUtc="2025-08-05T08:41:00Z"/>
  <w16cex:commentExtensible w16cex:durableId="474A507D" w16cex:dateUtc="2025-07-07T16:44:00Z"/>
  <w16cex:commentExtensible w16cex:durableId="32795085" w16cex:dateUtc="2025-07-09T17:32:00Z"/>
  <w16cex:commentExtensible w16cex:durableId="32BC9B1B" w16cex:dateUtc="2025-07-15T16:17:00Z"/>
  <w16cex:commentExtensible w16cex:durableId="09C8F799" w16cex:dateUtc="2025-08-05T08:48:00Z"/>
  <w16cex:commentExtensible w16cex:durableId="34BA7F0F" w16cex:dateUtc="2025-07-15T16:23:00Z"/>
  <w16cex:commentExtensible w16cex:durableId="443DFD18" w16cex:dateUtc="2025-07-15T16:50:00Z"/>
  <w16cex:commentExtensible w16cex:durableId="0A700BE6" w16cex:dateUtc="2025-07-08T07:52:00Z"/>
  <w16cex:commentExtensible w16cex:durableId="3AEC6A9D" w16cex:dateUtc="2025-07-09T17:34:00Z"/>
  <w16cex:commentExtensible w16cex:durableId="25F254BE" w16cex:dateUtc="2025-08-05T10:26:00Z"/>
  <w16cex:commentExtensible w16cex:durableId="76A87E72" w16cex:dateUtc="2025-07-08T07:53:00Z"/>
  <w16cex:commentExtensible w16cex:durableId="0E0E9FDC" w16cex:dateUtc="2025-07-09T17:54:00Z"/>
  <w16cex:commentExtensible w16cex:durableId="4B8B2461" w16cex:dateUtc="2025-07-08T07:54:00Z"/>
  <w16cex:commentExtensible w16cex:durableId="1810F9AC" w16cex:dateUtc="2025-07-09T17:55:00Z"/>
  <w16cex:commentExtensible w16cex:durableId="57CEFA65" w16cex:dateUtc="2025-07-09T18:21:00Z"/>
  <w16cex:commentExtensible w16cex:durableId="08BBE549" w16cex:dateUtc="2025-07-08T10:28:00Z"/>
  <w16cex:commentExtensible w16cex:durableId="21F54E43" w16cex:dateUtc="2025-07-09T18:21:00Z"/>
  <w16cex:commentExtensible w16cex:durableId="0FA26BA0" w16cex:dateUtc="2025-08-05T13:57:00Z"/>
  <w16cex:commentExtensible w16cex:durableId="4A6A0B17" w16cex:dateUtc="2025-07-08T11:46:00Z"/>
  <w16cex:commentExtensible w16cex:durableId="35AC40D0" w16cex:dateUtc="2025-07-09T20:50:00Z"/>
  <w16cex:commentExtensible w16cex:durableId="6ACD6F3F" w16cex:dateUtc="2025-07-08T11:50:00Z"/>
  <w16cex:commentExtensible w16cex:durableId="2252D0B3" w16cex:dateUtc="2025-07-09T20:52:00Z"/>
  <w16cex:commentExtensible w16cex:durableId="5F112879" w16cex:dateUtc="2025-07-08T11:48:00Z"/>
  <w16cex:commentExtensible w16cex:durableId="6ED661A2" w16cex:dateUtc="2025-07-08T11:48:00Z"/>
  <w16cex:commentExtensible w16cex:durableId="09A4D8E7" w16cex:dateUtc="2025-07-09T20:53:00Z"/>
  <w16cex:commentExtensible w16cex:durableId="1160F3D2" w16cex:dateUtc="2025-07-10T07:47:00Z"/>
  <w16cex:commentExtensible w16cex:durableId="3CA2E916" w16cex:dateUtc="2025-07-08T11:51:00Z"/>
  <w16cex:commentExtensible w16cex:durableId="58465723" w16cex:dateUtc="2025-07-08T11:51:00Z"/>
  <w16cex:commentExtensible w16cex:durableId="32534D84" w16cex:dateUtc="2025-07-08T11:53:00Z"/>
  <w16cex:commentExtensible w16cex:durableId="5EB7506C" w16cex:dateUtc="2025-07-08T11:54:00Z"/>
  <w16cex:commentExtensible w16cex:durableId="228E4F4F" w16cex:dateUtc="2025-07-10T07:49:00Z"/>
  <w16cex:commentExtensible w16cex:durableId="4B9D11CD" w16cex:dateUtc="2025-07-08T11:55:00Z"/>
  <w16cex:commentExtensible w16cex:durableId="2E16E209" w16cex:dateUtc="2025-07-09T20:26:00Z"/>
  <w16cex:commentExtensible w16cex:durableId="794FA0E2" w16cex:dateUtc="2025-07-10T07:57:00Z"/>
  <w16cex:commentExtensible w16cex:durableId="445389CF" w16cex:dateUtc="2025-08-07T08:45:00Z"/>
  <w16cex:commentExtensible w16cex:durableId="0793FBE9" w16cex:dateUtc="2025-07-08T11:58:00Z"/>
  <w16cex:commentExtensible w16cex:durableId="4585C51F" w16cex:dateUtc="2025-07-09T20:55:00Z"/>
  <w16cex:commentExtensible w16cex:durableId="3744B6F0" w16cex:dateUtc="2025-08-07T08:21:00Z"/>
  <w16cex:commentExtensible w16cex:durableId="2F52E70F" w16cex:dateUtc="2025-07-08T12:04:00Z"/>
  <w16cex:commentExtensible w16cex:durableId="46D5A639" w16cex:dateUtc="2025-08-07T08:21:00Z"/>
  <w16cex:commentExtensible w16cex:durableId="51FB57F2" w16cex:dateUtc="2025-08-06T1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5DD82A2" w16cid:durableId="36CAB824"/>
  <w16cid:commentId w16cid:paraId="56DE9DD3" w16cid:durableId="04769274"/>
  <w16cid:commentId w16cid:paraId="6B4DF483" w16cid:durableId="695D7FD2"/>
  <w16cid:commentId w16cid:paraId="597CC05F" w16cid:durableId="66CFE4FC"/>
  <w16cid:commentId w16cid:paraId="408FBD97" w16cid:durableId="7AD94CC0"/>
  <w16cid:commentId w16cid:paraId="42935635" w16cid:durableId="16EF8EF2"/>
  <w16cid:commentId w16cid:paraId="7176D01B" w16cid:durableId="166CE1EF"/>
  <w16cid:commentId w16cid:paraId="07533A64" w16cid:durableId="5C804425"/>
  <w16cid:commentId w16cid:paraId="7A0A77E6" w16cid:durableId="2395E2DD"/>
  <w16cid:commentId w16cid:paraId="68B613F6" w16cid:durableId="68F4D11F"/>
  <w16cid:commentId w16cid:paraId="657A59D2" w16cid:durableId="129ABF2A"/>
  <w16cid:commentId w16cid:paraId="48A0D95E" w16cid:durableId="7A41314B"/>
  <w16cid:commentId w16cid:paraId="201F5DAF" w16cid:durableId="5B194C2F"/>
  <w16cid:commentId w16cid:paraId="0BCBC879" w16cid:durableId="18E248FB"/>
  <w16cid:commentId w16cid:paraId="5172E5FE" w16cid:durableId="5F5AA2D9"/>
  <w16cid:commentId w16cid:paraId="5E3D74F9" w16cid:durableId="5552E663"/>
  <w16cid:commentId w16cid:paraId="4ABE6E9A" w16cid:durableId="01C800EB"/>
  <w16cid:commentId w16cid:paraId="36EC47A1" w16cid:durableId="5884D0DF"/>
  <w16cid:commentId w16cid:paraId="04FC2BEB" w16cid:durableId="0FB48C2C"/>
  <w16cid:commentId w16cid:paraId="7F9A5DDF" w16cid:durableId="6FA136CE"/>
  <w16cid:commentId w16cid:paraId="4D5A3BEF" w16cid:durableId="2DE9700F"/>
  <w16cid:commentId w16cid:paraId="19BA0FB3" w16cid:durableId="4C6348BC"/>
  <w16cid:commentId w16cid:paraId="11F911A2" w16cid:durableId="5D33DBB3"/>
  <w16cid:commentId w16cid:paraId="1B2631E5" w16cid:durableId="5FFE2FE9"/>
  <w16cid:commentId w16cid:paraId="2354E0F4" w16cid:durableId="7EAF9647"/>
  <w16cid:commentId w16cid:paraId="0A46C46A" w16cid:durableId="7E0B63CE"/>
  <w16cid:commentId w16cid:paraId="57E9CCD4" w16cid:durableId="1EB09FE5"/>
  <w16cid:commentId w16cid:paraId="3F63D54E" w16cid:durableId="5E173A2D"/>
  <w16cid:commentId w16cid:paraId="73FAE793" w16cid:durableId="66056B1A"/>
  <w16cid:commentId w16cid:paraId="7B92F539" w16cid:durableId="5902D376"/>
  <w16cid:commentId w16cid:paraId="4FD6919A" w16cid:durableId="1A6EEE7B"/>
  <w16cid:commentId w16cid:paraId="759CB18F" w16cid:durableId="7970F10B"/>
  <w16cid:commentId w16cid:paraId="1754BB61" w16cid:durableId="40DE9F3A"/>
  <w16cid:commentId w16cid:paraId="50802263" w16cid:durableId="4446661F"/>
  <w16cid:commentId w16cid:paraId="14BD4633" w16cid:durableId="3092180F"/>
  <w16cid:commentId w16cid:paraId="75A3FFB5" w16cid:durableId="6B0AD851"/>
  <w16cid:commentId w16cid:paraId="27272B2E" w16cid:durableId="474A507D"/>
  <w16cid:commentId w16cid:paraId="75E530A2" w16cid:durableId="32795085"/>
  <w16cid:commentId w16cid:paraId="071C21A6" w16cid:durableId="32BC9B1B"/>
  <w16cid:commentId w16cid:paraId="4D59A8C2" w16cid:durableId="09C8F799"/>
  <w16cid:commentId w16cid:paraId="55A2D387" w16cid:durableId="34BA7F0F"/>
  <w16cid:commentId w16cid:paraId="3F0E78E2" w16cid:durableId="443DFD18"/>
  <w16cid:commentId w16cid:paraId="14F32F6D" w16cid:durableId="0A700BE6"/>
  <w16cid:commentId w16cid:paraId="584F364F" w16cid:durableId="3AEC6A9D"/>
  <w16cid:commentId w16cid:paraId="4FECD781" w16cid:durableId="25F254BE"/>
  <w16cid:commentId w16cid:paraId="34772A99" w16cid:durableId="76A87E72"/>
  <w16cid:commentId w16cid:paraId="48CE2385" w16cid:durableId="0E0E9FDC"/>
  <w16cid:commentId w16cid:paraId="147C628F" w16cid:durableId="4B8B2461"/>
  <w16cid:commentId w16cid:paraId="3436D1B4" w16cid:durableId="1810F9AC"/>
  <w16cid:commentId w16cid:paraId="6697E0F8" w16cid:durableId="57CEFA65"/>
  <w16cid:commentId w16cid:paraId="02929ADE" w16cid:durableId="08BBE549"/>
  <w16cid:commentId w16cid:paraId="1F9EE3A7" w16cid:durableId="21F54E43"/>
  <w16cid:commentId w16cid:paraId="4B5243C9" w16cid:durableId="0FA26BA0"/>
  <w16cid:commentId w16cid:paraId="79E2B41F" w16cid:durableId="4A6A0B17"/>
  <w16cid:commentId w16cid:paraId="5A4C520A" w16cid:durableId="35AC40D0"/>
  <w16cid:commentId w16cid:paraId="7402FF1C" w16cid:durableId="6ACD6F3F"/>
  <w16cid:commentId w16cid:paraId="2EA44305" w16cid:durableId="2252D0B3"/>
  <w16cid:commentId w16cid:paraId="61E3FF31" w16cid:durableId="5F112879"/>
  <w16cid:commentId w16cid:paraId="715CD178" w16cid:durableId="6ED661A2"/>
  <w16cid:commentId w16cid:paraId="4326BAC6" w16cid:durableId="09A4D8E7"/>
  <w16cid:commentId w16cid:paraId="0F956F56" w16cid:durableId="1160F3D2"/>
  <w16cid:commentId w16cid:paraId="234EE02D" w16cid:durableId="3CA2E916"/>
  <w16cid:commentId w16cid:paraId="16660694" w16cid:durableId="58465723"/>
  <w16cid:commentId w16cid:paraId="12DAB1CF" w16cid:durableId="32534D84"/>
  <w16cid:commentId w16cid:paraId="72F2D758" w16cid:durableId="5EB7506C"/>
  <w16cid:commentId w16cid:paraId="4C700BF6" w16cid:durableId="228E4F4F"/>
  <w16cid:commentId w16cid:paraId="0CE7A285" w16cid:durableId="4B9D11CD"/>
  <w16cid:commentId w16cid:paraId="1BEAB976" w16cid:durableId="2E16E209"/>
  <w16cid:commentId w16cid:paraId="5070E3E1" w16cid:durableId="794FA0E2"/>
  <w16cid:commentId w16cid:paraId="02ED1743" w16cid:durableId="445389CF"/>
  <w16cid:commentId w16cid:paraId="15B42F2E" w16cid:durableId="0793FBE9"/>
  <w16cid:commentId w16cid:paraId="63550BF1" w16cid:durableId="4585C51F"/>
  <w16cid:commentId w16cid:paraId="1761A50A" w16cid:durableId="3744B6F0"/>
  <w16cid:commentId w16cid:paraId="78535D43" w16cid:durableId="2F52E70F"/>
  <w16cid:commentId w16cid:paraId="1D134FCC" w16cid:durableId="46D5A639"/>
  <w16cid:commentId w16cid:paraId="39809369" w16cid:durableId="51FB57F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Bold r:id="rId1" w:fontKey="{FCD2F6DF-C34F-455A-B1C0-3A7F01AB9F3F}"/>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2" w:fontKey="{374376F5-B101-42F3-8EDC-4EB31E2484B7}"/>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3" w:fontKey="{11DC0CBA-7B37-4E23-A2B7-700433397FE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94163"/>
    <w:multiLevelType w:val="multilevel"/>
    <w:tmpl w:val="57D04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0A6120"/>
    <w:multiLevelType w:val="multilevel"/>
    <w:tmpl w:val="B9487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B7C83"/>
    <w:multiLevelType w:val="multilevel"/>
    <w:tmpl w:val="EAAC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53FBD"/>
    <w:multiLevelType w:val="hybridMultilevel"/>
    <w:tmpl w:val="E772C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81456A"/>
    <w:multiLevelType w:val="multilevel"/>
    <w:tmpl w:val="4E78D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371152"/>
    <w:multiLevelType w:val="multilevel"/>
    <w:tmpl w:val="3C669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7D1F88"/>
    <w:multiLevelType w:val="multilevel"/>
    <w:tmpl w:val="ACE09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4669C6"/>
    <w:multiLevelType w:val="multilevel"/>
    <w:tmpl w:val="3048A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6E4F05"/>
    <w:multiLevelType w:val="multilevel"/>
    <w:tmpl w:val="543AD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6E2BAA"/>
    <w:multiLevelType w:val="multilevel"/>
    <w:tmpl w:val="8FAA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1F3907"/>
    <w:multiLevelType w:val="multilevel"/>
    <w:tmpl w:val="F174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507B3B"/>
    <w:multiLevelType w:val="multilevel"/>
    <w:tmpl w:val="CF2418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024C45"/>
    <w:multiLevelType w:val="multilevel"/>
    <w:tmpl w:val="571A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F72CE8"/>
    <w:multiLevelType w:val="hybridMultilevel"/>
    <w:tmpl w:val="09927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FB2DC0"/>
    <w:multiLevelType w:val="multilevel"/>
    <w:tmpl w:val="AFFC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6B0226"/>
    <w:multiLevelType w:val="multilevel"/>
    <w:tmpl w:val="18C24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6325BE"/>
    <w:multiLevelType w:val="multilevel"/>
    <w:tmpl w:val="5C465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FE737F"/>
    <w:multiLevelType w:val="multilevel"/>
    <w:tmpl w:val="34A8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D5139F"/>
    <w:multiLevelType w:val="multilevel"/>
    <w:tmpl w:val="BB6E0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276B5E"/>
    <w:multiLevelType w:val="hybridMultilevel"/>
    <w:tmpl w:val="0C6AA0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293075E"/>
    <w:multiLevelType w:val="multilevel"/>
    <w:tmpl w:val="86864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AF0C3A"/>
    <w:multiLevelType w:val="multilevel"/>
    <w:tmpl w:val="8DE28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526BF1"/>
    <w:multiLevelType w:val="multilevel"/>
    <w:tmpl w:val="70BEC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57E0AD8"/>
    <w:multiLevelType w:val="multilevel"/>
    <w:tmpl w:val="877C4052"/>
    <w:lvl w:ilvl="0">
      <w:start w:val="1"/>
      <w:numFmt w:val="bullet"/>
      <w:lvlText w:val="●"/>
      <w:lvlJc w:val="left"/>
      <w:pPr>
        <w:ind w:left="720" w:hanging="360"/>
      </w:pPr>
      <w:rPr>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5A73457"/>
    <w:multiLevelType w:val="hybridMultilevel"/>
    <w:tmpl w:val="478C5BF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B872522"/>
    <w:multiLevelType w:val="hybridMultilevel"/>
    <w:tmpl w:val="A7A6F6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DFD763A"/>
    <w:multiLevelType w:val="multilevel"/>
    <w:tmpl w:val="BDF85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5E30B5"/>
    <w:multiLevelType w:val="multilevel"/>
    <w:tmpl w:val="815AD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B61B40"/>
    <w:multiLevelType w:val="multilevel"/>
    <w:tmpl w:val="3238D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E732A1"/>
    <w:multiLevelType w:val="multilevel"/>
    <w:tmpl w:val="1D22F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25A430F"/>
    <w:multiLevelType w:val="multilevel"/>
    <w:tmpl w:val="B032F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FF3330"/>
    <w:multiLevelType w:val="multilevel"/>
    <w:tmpl w:val="0A5CE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C63DA2"/>
    <w:multiLevelType w:val="multilevel"/>
    <w:tmpl w:val="67943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6F0078"/>
    <w:multiLevelType w:val="multilevel"/>
    <w:tmpl w:val="44F84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FF63AE"/>
    <w:multiLevelType w:val="multilevel"/>
    <w:tmpl w:val="C01EC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063D4F"/>
    <w:multiLevelType w:val="multilevel"/>
    <w:tmpl w:val="9C68A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9F7350"/>
    <w:multiLevelType w:val="multilevel"/>
    <w:tmpl w:val="16423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F70CA7"/>
    <w:multiLevelType w:val="multilevel"/>
    <w:tmpl w:val="4976B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2B7F3B"/>
    <w:multiLevelType w:val="hybridMultilevel"/>
    <w:tmpl w:val="A0964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1E3078"/>
    <w:multiLevelType w:val="multilevel"/>
    <w:tmpl w:val="329C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212D3E"/>
    <w:multiLevelType w:val="hybridMultilevel"/>
    <w:tmpl w:val="B672D3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A17001F"/>
    <w:multiLevelType w:val="multilevel"/>
    <w:tmpl w:val="C7E8C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5004A0"/>
    <w:multiLevelType w:val="multilevel"/>
    <w:tmpl w:val="4A0AB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0352AE2"/>
    <w:multiLevelType w:val="multilevel"/>
    <w:tmpl w:val="ABBE4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1153F7C"/>
    <w:multiLevelType w:val="multilevel"/>
    <w:tmpl w:val="6786D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265788"/>
    <w:multiLevelType w:val="multilevel"/>
    <w:tmpl w:val="9724D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9565595"/>
    <w:multiLevelType w:val="multilevel"/>
    <w:tmpl w:val="0C3CB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D121B31"/>
    <w:multiLevelType w:val="multilevel"/>
    <w:tmpl w:val="D5387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2378A4"/>
    <w:multiLevelType w:val="hybridMultilevel"/>
    <w:tmpl w:val="F736886C"/>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9" w15:restartNumberingAfterBreak="0">
    <w:nsid w:val="6FFD7CCA"/>
    <w:multiLevelType w:val="multilevel"/>
    <w:tmpl w:val="493AA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07C11D3"/>
    <w:multiLevelType w:val="multilevel"/>
    <w:tmpl w:val="0AC805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0954EB1"/>
    <w:multiLevelType w:val="hybridMultilevel"/>
    <w:tmpl w:val="2B5272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2C30180"/>
    <w:multiLevelType w:val="multilevel"/>
    <w:tmpl w:val="8CD2F60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55C26EE"/>
    <w:multiLevelType w:val="multilevel"/>
    <w:tmpl w:val="7460E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7054672"/>
    <w:multiLevelType w:val="multilevel"/>
    <w:tmpl w:val="9012A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8750116"/>
    <w:multiLevelType w:val="multilevel"/>
    <w:tmpl w:val="CC102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A490A88"/>
    <w:multiLevelType w:val="multilevel"/>
    <w:tmpl w:val="6A9AFC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24011881">
    <w:abstractNumId w:val="50"/>
  </w:num>
  <w:num w:numId="2" w16cid:durableId="1574388950">
    <w:abstractNumId w:val="0"/>
  </w:num>
  <w:num w:numId="3" w16cid:durableId="1441413578">
    <w:abstractNumId w:val="54"/>
  </w:num>
  <w:num w:numId="4" w16cid:durableId="1893036197">
    <w:abstractNumId w:val="22"/>
  </w:num>
  <w:num w:numId="5" w16cid:durableId="1252812795">
    <w:abstractNumId w:val="23"/>
  </w:num>
  <w:num w:numId="6" w16cid:durableId="271859178">
    <w:abstractNumId w:val="56"/>
  </w:num>
  <w:num w:numId="7" w16cid:durableId="1303388395">
    <w:abstractNumId w:val="46"/>
  </w:num>
  <w:num w:numId="8" w16cid:durableId="817384957">
    <w:abstractNumId w:val="55"/>
  </w:num>
  <w:num w:numId="9" w16cid:durableId="932514084">
    <w:abstractNumId w:val="8"/>
  </w:num>
  <w:num w:numId="10" w16cid:durableId="16322157">
    <w:abstractNumId w:val="45"/>
  </w:num>
  <w:num w:numId="11" w16cid:durableId="1077241120">
    <w:abstractNumId w:val="52"/>
  </w:num>
  <w:num w:numId="12" w16cid:durableId="433207259">
    <w:abstractNumId w:val="27"/>
    <w:lvlOverride w:ilvl="0">
      <w:lvl w:ilvl="0">
        <w:numFmt w:val="bullet"/>
        <w:lvlText w:val="o"/>
        <w:lvlJc w:val="left"/>
        <w:pPr>
          <w:tabs>
            <w:tab w:val="num" w:pos="720"/>
          </w:tabs>
          <w:ind w:left="720" w:hanging="360"/>
        </w:pPr>
        <w:rPr>
          <w:rFonts w:ascii="Courier New" w:hAnsi="Courier New" w:hint="default"/>
          <w:sz w:val="20"/>
        </w:rPr>
      </w:lvl>
    </w:lvlOverride>
  </w:num>
  <w:num w:numId="13" w16cid:durableId="854416279">
    <w:abstractNumId w:val="3"/>
  </w:num>
  <w:num w:numId="14" w16cid:durableId="1017657623">
    <w:abstractNumId w:val="48"/>
  </w:num>
  <w:num w:numId="15" w16cid:durableId="1319769564">
    <w:abstractNumId w:val="39"/>
  </w:num>
  <w:num w:numId="16" w16cid:durableId="817308961">
    <w:abstractNumId w:val="35"/>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1804955465">
    <w:abstractNumId w:val="35"/>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233510317">
    <w:abstractNumId w:val="34"/>
  </w:num>
  <w:num w:numId="19" w16cid:durableId="45687540">
    <w:abstractNumId w:val="33"/>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1674794242">
    <w:abstractNumId w:val="29"/>
  </w:num>
  <w:num w:numId="21" w16cid:durableId="1571845621">
    <w:abstractNumId w:val="53"/>
    <w:lvlOverride w:ilvl="0">
      <w:lvl w:ilvl="0">
        <w:numFmt w:val="bullet"/>
        <w:lvlText w:val="o"/>
        <w:lvlJc w:val="left"/>
        <w:pPr>
          <w:tabs>
            <w:tab w:val="num" w:pos="1080"/>
          </w:tabs>
          <w:ind w:left="1080" w:hanging="360"/>
        </w:pPr>
        <w:rPr>
          <w:rFonts w:ascii="Courier New" w:hAnsi="Courier New" w:hint="default"/>
          <w:sz w:val="20"/>
        </w:rPr>
      </w:lvl>
    </w:lvlOverride>
  </w:num>
  <w:num w:numId="22" w16cid:durableId="2049597466">
    <w:abstractNumId w:val="53"/>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1420250866">
    <w:abstractNumId w:val="53"/>
    <w:lvlOverride w:ilvl="0">
      <w:lvl w:ilvl="0">
        <w:numFmt w:val="bullet"/>
        <w:lvlText w:val="o"/>
        <w:lvlJc w:val="left"/>
        <w:pPr>
          <w:tabs>
            <w:tab w:val="num" w:pos="720"/>
          </w:tabs>
          <w:ind w:left="720" w:hanging="360"/>
        </w:pPr>
        <w:rPr>
          <w:rFonts w:ascii="Courier New" w:hAnsi="Courier New" w:hint="default"/>
          <w:sz w:val="20"/>
        </w:rPr>
      </w:lvl>
    </w:lvlOverride>
  </w:num>
  <w:num w:numId="24" w16cid:durableId="2085643436">
    <w:abstractNumId w:val="38"/>
  </w:num>
  <w:num w:numId="25" w16cid:durableId="894778650">
    <w:abstractNumId w:val="40"/>
  </w:num>
  <w:num w:numId="26" w16cid:durableId="1111127765">
    <w:abstractNumId w:val="25"/>
  </w:num>
  <w:num w:numId="27" w16cid:durableId="24598581">
    <w:abstractNumId w:val="19"/>
  </w:num>
  <w:num w:numId="28" w16cid:durableId="1298074567">
    <w:abstractNumId w:val="43"/>
  </w:num>
  <w:num w:numId="29" w16cid:durableId="2128235625">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30" w16cid:durableId="963267620">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31" w16cid:durableId="288317344">
    <w:abstractNumId w:val="10"/>
  </w:num>
  <w:num w:numId="32" w16cid:durableId="508521301">
    <w:abstractNumId w:val="17"/>
  </w:num>
  <w:num w:numId="33" w16cid:durableId="1602765388">
    <w:abstractNumId w:val="18"/>
  </w:num>
  <w:num w:numId="34" w16cid:durableId="616300787">
    <w:abstractNumId w:val="9"/>
  </w:num>
  <w:num w:numId="35" w16cid:durableId="74596417">
    <w:abstractNumId w:val="11"/>
  </w:num>
  <w:num w:numId="36" w16cid:durableId="2041272840">
    <w:abstractNumId w:val="1"/>
  </w:num>
  <w:num w:numId="37" w16cid:durableId="1550191866">
    <w:abstractNumId w:val="2"/>
  </w:num>
  <w:num w:numId="38" w16cid:durableId="1311980869">
    <w:abstractNumId w:val="16"/>
  </w:num>
  <w:num w:numId="39" w16cid:durableId="373501660">
    <w:abstractNumId w:val="20"/>
  </w:num>
  <w:num w:numId="40" w16cid:durableId="439687924">
    <w:abstractNumId w:val="49"/>
  </w:num>
  <w:num w:numId="41" w16cid:durableId="1226994620">
    <w:abstractNumId w:val="44"/>
  </w:num>
  <w:num w:numId="42" w16cid:durableId="409232302">
    <w:abstractNumId w:val="42"/>
  </w:num>
  <w:num w:numId="43" w16cid:durableId="1088388535">
    <w:abstractNumId w:val="14"/>
  </w:num>
  <w:num w:numId="44" w16cid:durableId="397633159">
    <w:abstractNumId w:val="30"/>
  </w:num>
  <w:num w:numId="45" w16cid:durableId="1663317790">
    <w:abstractNumId w:val="21"/>
  </w:num>
  <w:num w:numId="46" w16cid:durableId="1465200874">
    <w:abstractNumId w:val="28"/>
  </w:num>
  <w:num w:numId="47" w16cid:durableId="1595045216">
    <w:abstractNumId w:val="7"/>
  </w:num>
  <w:num w:numId="48" w16cid:durableId="25058028">
    <w:abstractNumId w:val="47"/>
  </w:num>
  <w:num w:numId="49" w16cid:durableId="118845792">
    <w:abstractNumId w:val="31"/>
  </w:num>
  <w:num w:numId="50" w16cid:durableId="134370234">
    <w:abstractNumId w:val="36"/>
  </w:num>
  <w:num w:numId="51" w16cid:durableId="1348673062">
    <w:abstractNumId w:val="15"/>
  </w:num>
  <w:num w:numId="52" w16cid:durableId="566231371">
    <w:abstractNumId w:val="41"/>
  </w:num>
  <w:num w:numId="53" w16cid:durableId="1069771867">
    <w:abstractNumId w:val="32"/>
  </w:num>
  <w:num w:numId="54" w16cid:durableId="1396389370">
    <w:abstractNumId w:val="12"/>
  </w:num>
  <w:num w:numId="55" w16cid:durableId="1142188488">
    <w:abstractNumId w:val="5"/>
  </w:num>
  <w:num w:numId="56" w16cid:durableId="836186053">
    <w:abstractNumId w:val="37"/>
  </w:num>
  <w:num w:numId="57" w16cid:durableId="654990762">
    <w:abstractNumId w:val="13"/>
  </w:num>
  <w:num w:numId="58" w16cid:durableId="1339234961">
    <w:abstractNumId w:val="51"/>
  </w:num>
  <w:num w:numId="59" w16cid:durableId="690036314">
    <w:abstractNumId w:val="24"/>
  </w:num>
  <w:num w:numId="60" w16cid:durableId="338585573">
    <w:abstractNumId w:val="26"/>
  </w:num>
  <w:num w:numId="61" w16cid:durableId="1710761126">
    <w:abstractNumId w:val="4"/>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uerin, Tadhg">
    <w15:presenceInfo w15:providerId="AD" w15:userId="S::TGuerin@theravance.com::6a0a6342-8f8a-402c-aa06-0cfb6cd87900"/>
  </w15:person>
  <w15:person w15:author="Kimberley Hacquoil">
    <w15:presenceInfo w15:providerId="AD" w15:userId="S::kimhac01@mmsholdings.com::07d87ea5-adad-4cee-9996-4b5d3826b472"/>
  </w15:person>
  <w15:person w15:author="VEZZOLI Stefano">
    <w15:presenceInfo w15:providerId="AD" w15:userId="S::s.vezzoli@chiesi.com::eb58c949-7663-4fee-bb4a-0210ed516864"/>
  </w15:person>
  <w15:person w15:author="Lesedi Ledwaba-Chapman">
    <w15:presenceInfo w15:providerId="AD" w15:userId="S::lesled01_mmsholdings.com#ext#@psiweb1.onmicrosoft.com::182fccb9-bb07-4b0f-935b-276d989952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trackRevisions/>
  <w:defaultTabStop w:val="720"/>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DDA"/>
    <w:rsid w:val="00001405"/>
    <w:rsid w:val="0000540B"/>
    <w:rsid w:val="000075C7"/>
    <w:rsid w:val="00014DFD"/>
    <w:rsid w:val="00015278"/>
    <w:rsid w:val="000158D0"/>
    <w:rsid w:val="00015D37"/>
    <w:rsid w:val="0001669D"/>
    <w:rsid w:val="00020885"/>
    <w:rsid w:val="00022925"/>
    <w:rsid w:val="000240AE"/>
    <w:rsid w:val="00025948"/>
    <w:rsid w:val="0003040C"/>
    <w:rsid w:val="00030E41"/>
    <w:rsid w:val="000310DF"/>
    <w:rsid w:val="00034F92"/>
    <w:rsid w:val="00040A15"/>
    <w:rsid w:val="00044CAF"/>
    <w:rsid w:val="00047649"/>
    <w:rsid w:val="000476D8"/>
    <w:rsid w:val="00050A67"/>
    <w:rsid w:val="00053EA6"/>
    <w:rsid w:val="00056F4E"/>
    <w:rsid w:val="00057291"/>
    <w:rsid w:val="00061D57"/>
    <w:rsid w:val="00062154"/>
    <w:rsid w:val="0006239E"/>
    <w:rsid w:val="00066AE3"/>
    <w:rsid w:val="000712D6"/>
    <w:rsid w:val="00071968"/>
    <w:rsid w:val="0007289E"/>
    <w:rsid w:val="000735F7"/>
    <w:rsid w:val="00073737"/>
    <w:rsid w:val="00075713"/>
    <w:rsid w:val="000808E2"/>
    <w:rsid w:val="000840CD"/>
    <w:rsid w:val="000846F2"/>
    <w:rsid w:val="0009222E"/>
    <w:rsid w:val="00097F1E"/>
    <w:rsid w:val="000A0257"/>
    <w:rsid w:val="000A11ED"/>
    <w:rsid w:val="000A2749"/>
    <w:rsid w:val="000A405E"/>
    <w:rsid w:val="000A4B13"/>
    <w:rsid w:val="000A68BE"/>
    <w:rsid w:val="000B3526"/>
    <w:rsid w:val="000B3D9D"/>
    <w:rsid w:val="000B4C76"/>
    <w:rsid w:val="000B789F"/>
    <w:rsid w:val="000C0C3F"/>
    <w:rsid w:val="000C368D"/>
    <w:rsid w:val="000C5128"/>
    <w:rsid w:val="000D0E91"/>
    <w:rsid w:val="000D54BD"/>
    <w:rsid w:val="000E03FE"/>
    <w:rsid w:val="000E08D4"/>
    <w:rsid w:val="000E303A"/>
    <w:rsid w:val="000E5150"/>
    <w:rsid w:val="000F0313"/>
    <w:rsid w:val="000F48DF"/>
    <w:rsid w:val="000F633E"/>
    <w:rsid w:val="000F64E0"/>
    <w:rsid w:val="000F6589"/>
    <w:rsid w:val="000F6A8B"/>
    <w:rsid w:val="0010248F"/>
    <w:rsid w:val="001034E2"/>
    <w:rsid w:val="0011383F"/>
    <w:rsid w:val="00123EB9"/>
    <w:rsid w:val="0012637A"/>
    <w:rsid w:val="00137E2C"/>
    <w:rsid w:val="00141B94"/>
    <w:rsid w:val="00146EA5"/>
    <w:rsid w:val="00147830"/>
    <w:rsid w:val="0015142F"/>
    <w:rsid w:val="0015697C"/>
    <w:rsid w:val="00160D4A"/>
    <w:rsid w:val="001629DC"/>
    <w:rsid w:val="0016422E"/>
    <w:rsid w:val="00166BD5"/>
    <w:rsid w:val="00171BDE"/>
    <w:rsid w:val="0017289F"/>
    <w:rsid w:val="001729EB"/>
    <w:rsid w:val="0018386B"/>
    <w:rsid w:val="001A00B2"/>
    <w:rsid w:val="001A0940"/>
    <w:rsid w:val="001A0C27"/>
    <w:rsid w:val="001A5EFC"/>
    <w:rsid w:val="001A78D1"/>
    <w:rsid w:val="001B272E"/>
    <w:rsid w:val="001B3F97"/>
    <w:rsid w:val="001C00B0"/>
    <w:rsid w:val="001C0D1D"/>
    <w:rsid w:val="001C2460"/>
    <w:rsid w:val="001C4C40"/>
    <w:rsid w:val="001C6BC7"/>
    <w:rsid w:val="001D0B5C"/>
    <w:rsid w:val="001D22D3"/>
    <w:rsid w:val="001D24F0"/>
    <w:rsid w:val="001D4AE7"/>
    <w:rsid w:val="001D4BA5"/>
    <w:rsid w:val="001D4BFE"/>
    <w:rsid w:val="001D627D"/>
    <w:rsid w:val="001D638F"/>
    <w:rsid w:val="001E079F"/>
    <w:rsid w:val="001E77D6"/>
    <w:rsid w:val="001F0F54"/>
    <w:rsid w:val="001F133A"/>
    <w:rsid w:val="001F38C1"/>
    <w:rsid w:val="001F4249"/>
    <w:rsid w:val="001F464C"/>
    <w:rsid w:val="0020037B"/>
    <w:rsid w:val="00213039"/>
    <w:rsid w:val="002233D2"/>
    <w:rsid w:val="002319EA"/>
    <w:rsid w:val="0023222F"/>
    <w:rsid w:val="00233DC8"/>
    <w:rsid w:val="0023760E"/>
    <w:rsid w:val="002405EC"/>
    <w:rsid w:val="00245B1A"/>
    <w:rsid w:val="0024653C"/>
    <w:rsid w:val="00250A36"/>
    <w:rsid w:val="00253BF4"/>
    <w:rsid w:val="00254102"/>
    <w:rsid w:val="0025570D"/>
    <w:rsid w:val="002575F5"/>
    <w:rsid w:val="00260185"/>
    <w:rsid w:val="0027095A"/>
    <w:rsid w:val="00273014"/>
    <w:rsid w:val="0027478C"/>
    <w:rsid w:val="00275E07"/>
    <w:rsid w:val="00277734"/>
    <w:rsid w:val="00280247"/>
    <w:rsid w:val="00280EED"/>
    <w:rsid w:val="00281E5C"/>
    <w:rsid w:val="00282D58"/>
    <w:rsid w:val="0028378E"/>
    <w:rsid w:val="00284189"/>
    <w:rsid w:val="0028521D"/>
    <w:rsid w:val="00287C71"/>
    <w:rsid w:val="002905A3"/>
    <w:rsid w:val="00294364"/>
    <w:rsid w:val="00294B86"/>
    <w:rsid w:val="00295659"/>
    <w:rsid w:val="00297502"/>
    <w:rsid w:val="002A10B0"/>
    <w:rsid w:val="002A3C19"/>
    <w:rsid w:val="002A4C4F"/>
    <w:rsid w:val="002B27AF"/>
    <w:rsid w:val="002B2B3E"/>
    <w:rsid w:val="002B367B"/>
    <w:rsid w:val="002B64C1"/>
    <w:rsid w:val="002B7E28"/>
    <w:rsid w:val="002C2D76"/>
    <w:rsid w:val="002C38D3"/>
    <w:rsid w:val="002C6E0D"/>
    <w:rsid w:val="002D1160"/>
    <w:rsid w:val="002D3B71"/>
    <w:rsid w:val="002D47DE"/>
    <w:rsid w:val="002D52B4"/>
    <w:rsid w:val="002E0904"/>
    <w:rsid w:val="002E2C04"/>
    <w:rsid w:val="002E49E7"/>
    <w:rsid w:val="002F0A1F"/>
    <w:rsid w:val="002F0AE8"/>
    <w:rsid w:val="002F0B3E"/>
    <w:rsid w:val="002F1758"/>
    <w:rsid w:val="002F5613"/>
    <w:rsid w:val="002F7F38"/>
    <w:rsid w:val="00306EE6"/>
    <w:rsid w:val="00311922"/>
    <w:rsid w:val="00311D0B"/>
    <w:rsid w:val="0031618E"/>
    <w:rsid w:val="00317607"/>
    <w:rsid w:val="0032433C"/>
    <w:rsid w:val="003260E2"/>
    <w:rsid w:val="00326551"/>
    <w:rsid w:val="00327D2F"/>
    <w:rsid w:val="00331774"/>
    <w:rsid w:val="00332838"/>
    <w:rsid w:val="0033342E"/>
    <w:rsid w:val="00342459"/>
    <w:rsid w:val="003445C8"/>
    <w:rsid w:val="003462A9"/>
    <w:rsid w:val="00351D20"/>
    <w:rsid w:val="00353346"/>
    <w:rsid w:val="003607BA"/>
    <w:rsid w:val="00361596"/>
    <w:rsid w:val="00361851"/>
    <w:rsid w:val="003619A6"/>
    <w:rsid w:val="003656F0"/>
    <w:rsid w:val="0036570D"/>
    <w:rsid w:val="0037033A"/>
    <w:rsid w:val="00374077"/>
    <w:rsid w:val="00374136"/>
    <w:rsid w:val="00374769"/>
    <w:rsid w:val="00374FF8"/>
    <w:rsid w:val="00380597"/>
    <w:rsid w:val="003830E7"/>
    <w:rsid w:val="003832D0"/>
    <w:rsid w:val="00384027"/>
    <w:rsid w:val="00384CF3"/>
    <w:rsid w:val="00385154"/>
    <w:rsid w:val="0038613E"/>
    <w:rsid w:val="00386337"/>
    <w:rsid w:val="00391505"/>
    <w:rsid w:val="003A06F1"/>
    <w:rsid w:val="003A2BAA"/>
    <w:rsid w:val="003A5696"/>
    <w:rsid w:val="003A5C36"/>
    <w:rsid w:val="003A6F90"/>
    <w:rsid w:val="003B0E21"/>
    <w:rsid w:val="003B3516"/>
    <w:rsid w:val="003B7722"/>
    <w:rsid w:val="003C37B3"/>
    <w:rsid w:val="003C4A17"/>
    <w:rsid w:val="003C7D3F"/>
    <w:rsid w:val="003D2856"/>
    <w:rsid w:val="003E1AB6"/>
    <w:rsid w:val="003E3759"/>
    <w:rsid w:val="003E4426"/>
    <w:rsid w:val="003F0F9C"/>
    <w:rsid w:val="003F4F1B"/>
    <w:rsid w:val="003F5097"/>
    <w:rsid w:val="004017C4"/>
    <w:rsid w:val="00402683"/>
    <w:rsid w:val="00402D58"/>
    <w:rsid w:val="00402E42"/>
    <w:rsid w:val="00403D08"/>
    <w:rsid w:val="004075E8"/>
    <w:rsid w:val="00407925"/>
    <w:rsid w:val="00411C47"/>
    <w:rsid w:val="00413102"/>
    <w:rsid w:val="00416105"/>
    <w:rsid w:val="00421A19"/>
    <w:rsid w:val="00422E45"/>
    <w:rsid w:val="004231C2"/>
    <w:rsid w:val="00424A05"/>
    <w:rsid w:val="00424E5A"/>
    <w:rsid w:val="0042528A"/>
    <w:rsid w:val="00425519"/>
    <w:rsid w:val="00426F37"/>
    <w:rsid w:val="00427F66"/>
    <w:rsid w:val="00427FDC"/>
    <w:rsid w:val="00431ADA"/>
    <w:rsid w:val="00431AE3"/>
    <w:rsid w:val="004320D6"/>
    <w:rsid w:val="004329B8"/>
    <w:rsid w:val="004332D6"/>
    <w:rsid w:val="004339A2"/>
    <w:rsid w:val="00436BEA"/>
    <w:rsid w:val="00444CD7"/>
    <w:rsid w:val="00446BE0"/>
    <w:rsid w:val="00446DB9"/>
    <w:rsid w:val="0046086B"/>
    <w:rsid w:val="004614D6"/>
    <w:rsid w:val="00462E3C"/>
    <w:rsid w:val="004713B5"/>
    <w:rsid w:val="004751F3"/>
    <w:rsid w:val="004778E5"/>
    <w:rsid w:val="00477B97"/>
    <w:rsid w:val="00483D8C"/>
    <w:rsid w:val="00485480"/>
    <w:rsid w:val="00485628"/>
    <w:rsid w:val="00485BFC"/>
    <w:rsid w:val="00494B5A"/>
    <w:rsid w:val="0049677C"/>
    <w:rsid w:val="004A276D"/>
    <w:rsid w:val="004A633B"/>
    <w:rsid w:val="004A714B"/>
    <w:rsid w:val="004B26F7"/>
    <w:rsid w:val="004B372C"/>
    <w:rsid w:val="004B49DF"/>
    <w:rsid w:val="004C1DE3"/>
    <w:rsid w:val="004C4668"/>
    <w:rsid w:val="004C6761"/>
    <w:rsid w:val="004C73D0"/>
    <w:rsid w:val="004D1D9B"/>
    <w:rsid w:val="004D4B81"/>
    <w:rsid w:val="004D5702"/>
    <w:rsid w:val="004D59B8"/>
    <w:rsid w:val="004E156E"/>
    <w:rsid w:val="004E168D"/>
    <w:rsid w:val="004E1D6D"/>
    <w:rsid w:val="004F3788"/>
    <w:rsid w:val="00500DCE"/>
    <w:rsid w:val="005015E7"/>
    <w:rsid w:val="00512924"/>
    <w:rsid w:val="0051469D"/>
    <w:rsid w:val="00514E4A"/>
    <w:rsid w:val="005250BA"/>
    <w:rsid w:val="00531533"/>
    <w:rsid w:val="005348CD"/>
    <w:rsid w:val="00536734"/>
    <w:rsid w:val="005405E8"/>
    <w:rsid w:val="005409BC"/>
    <w:rsid w:val="00546B77"/>
    <w:rsid w:val="005472B6"/>
    <w:rsid w:val="0054786A"/>
    <w:rsid w:val="005548B7"/>
    <w:rsid w:val="00557206"/>
    <w:rsid w:val="00560886"/>
    <w:rsid w:val="00562174"/>
    <w:rsid w:val="0056434F"/>
    <w:rsid w:val="0056645B"/>
    <w:rsid w:val="005717EC"/>
    <w:rsid w:val="00574FF2"/>
    <w:rsid w:val="005A4B0B"/>
    <w:rsid w:val="005A5F5D"/>
    <w:rsid w:val="005A78A3"/>
    <w:rsid w:val="005A7AC7"/>
    <w:rsid w:val="005B1B5B"/>
    <w:rsid w:val="005B2CF0"/>
    <w:rsid w:val="005B4BFE"/>
    <w:rsid w:val="005C34EC"/>
    <w:rsid w:val="005C36F4"/>
    <w:rsid w:val="005C57CC"/>
    <w:rsid w:val="005C5D16"/>
    <w:rsid w:val="005C7ADD"/>
    <w:rsid w:val="005D0193"/>
    <w:rsid w:val="005D3ACA"/>
    <w:rsid w:val="005D5096"/>
    <w:rsid w:val="005D7B29"/>
    <w:rsid w:val="005E0055"/>
    <w:rsid w:val="005E2C3F"/>
    <w:rsid w:val="005F0A1A"/>
    <w:rsid w:val="005F0DCD"/>
    <w:rsid w:val="005F1E65"/>
    <w:rsid w:val="005F2B39"/>
    <w:rsid w:val="005F2BB1"/>
    <w:rsid w:val="005F4C85"/>
    <w:rsid w:val="005F7284"/>
    <w:rsid w:val="005F7883"/>
    <w:rsid w:val="00603EE1"/>
    <w:rsid w:val="0060586A"/>
    <w:rsid w:val="006060B1"/>
    <w:rsid w:val="0061374B"/>
    <w:rsid w:val="00613A3D"/>
    <w:rsid w:val="00614BAD"/>
    <w:rsid w:val="00620F95"/>
    <w:rsid w:val="00630A56"/>
    <w:rsid w:val="00631767"/>
    <w:rsid w:val="00631A0F"/>
    <w:rsid w:val="006321FE"/>
    <w:rsid w:val="00636910"/>
    <w:rsid w:val="006376B9"/>
    <w:rsid w:val="00637BF0"/>
    <w:rsid w:val="006402B9"/>
    <w:rsid w:val="006429A3"/>
    <w:rsid w:val="0064388F"/>
    <w:rsid w:val="00643F65"/>
    <w:rsid w:val="00651113"/>
    <w:rsid w:val="006547BC"/>
    <w:rsid w:val="00656642"/>
    <w:rsid w:val="00661708"/>
    <w:rsid w:val="00667176"/>
    <w:rsid w:val="006679A0"/>
    <w:rsid w:val="00673692"/>
    <w:rsid w:val="00676FEF"/>
    <w:rsid w:val="00681A11"/>
    <w:rsid w:val="00681D0A"/>
    <w:rsid w:val="00681F75"/>
    <w:rsid w:val="00682467"/>
    <w:rsid w:val="00684E61"/>
    <w:rsid w:val="0068571B"/>
    <w:rsid w:val="00685A14"/>
    <w:rsid w:val="00687F2C"/>
    <w:rsid w:val="00690D73"/>
    <w:rsid w:val="00695B49"/>
    <w:rsid w:val="006A0317"/>
    <w:rsid w:val="006A0B77"/>
    <w:rsid w:val="006A25A2"/>
    <w:rsid w:val="006A3CA1"/>
    <w:rsid w:val="006A4DB2"/>
    <w:rsid w:val="006A7DF8"/>
    <w:rsid w:val="006B2A83"/>
    <w:rsid w:val="006B3171"/>
    <w:rsid w:val="006B5EC1"/>
    <w:rsid w:val="006C271E"/>
    <w:rsid w:val="006C304E"/>
    <w:rsid w:val="006D379B"/>
    <w:rsid w:val="006D5D7A"/>
    <w:rsid w:val="006D5E95"/>
    <w:rsid w:val="006E04AB"/>
    <w:rsid w:val="006E15D7"/>
    <w:rsid w:val="006E2BE2"/>
    <w:rsid w:val="006E3F3A"/>
    <w:rsid w:val="006E49D3"/>
    <w:rsid w:val="006E5CAC"/>
    <w:rsid w:val="006F2160"/>
    <w:rsid w:val="006F364D"/>
    <w:rsid w:val="006F3F17"/>
    <w:rsid w:val="006F5A11"/>
    <w:rsid w:val="006F7800"/>
    <w:rsid w:val="00700188"/>
    <w:rsid w:val="00701154"/>
    <w:rsid w:val="00704D5F"/>
    <w:rsid w:val="00705DEB"/>
    <w:rsid w:val="00706041"/>
    <w:rsid w:val="007110D6"/>
    <w:rsid w:val="00712F37"/>
    <w:rsid w:val="0071393F"/>
    <w:rsid w:val="00714428"/>
    <w:rsid w:val="00715B16"/>
    <w:rsid w:val="007165B5"/>
    <w:rsid w:val="00721E0D"/>
    <w:rsid w:val="00722072"/>
    <w:rsid w:val="0072223F"/>
    <w:rsid w:val="0072325A"/>
    <w:rsid w:val="00726C42"/>
    <w:rsid w:val="0072707A"/>
    <w:rsid w:val="00740564"/>
    <w:rsid w:val="00743B8C"/>
    <w:rsid w:val="00747BA9"/>
    <w:rsid w:val="007527FD"/>
    <w:rsid w:val="00754066"/>
    <w:rsid w:val="00755E45"/>
    <w:rsid w:val="007562CE"/>
    <w:rsid w:val="00760DB1"/>
    <w:rsid w:val="00762D74"/>
    <w:rsid w:val="00763F5D"/>
    <w:rsid w:val="0076473B"/>
    <w:rsid w:val="007755B4"/>
    <w:rsid w:val="0078153D"/>
    <w:rsid w:val="007830CF"/>
    <w:rsid w:val="00785B3B"/>
    <w:rsid w:val="00786963"/>
    <w:rsid w:val="007923EB"/>
    <w:rsid w:val="0079459B"/>
    <w:rsid w:val="00797D5B"/>
    <w:rsid w:val="007A49D1"/>
    <w:rsid w:val="007A4B9A"/>
    <w:rsid w:val="007A5736"/>
    <w:rsid w:val="007A6985"/>
    <w:rsid w:val="007B2CE1"/>
    <w:rsid w:val="007B2DB2"/>
    <w:rsid w:val="007B3753"/>
    <w:rsid w:val="007B5949"/>
    <w:rsid w:val="007C306E"/>
    <w:rsid w:val="007C565E"/>
    <w:rsid w:val="007D215A"/>
    <w:rsid w:val="007D3E83"/>
    <w:rsid w:val="007D7C40"/>
    <w:rsid w:val="007E4613"/>
    <w:rsid w:val="007E68CA"/>
    <w:rsid w:val="007E6965"/>
    <w:rsid w:val="007F0E6D"/>
    <w:rsid w:val="008006C3"/>
    <w:rsid w:val="00804562"/>
    <w:rsid w:val="00806344"/>
    <w:rsid w:val="008103D4"/>
    <w:rsid w:val="00815173"/>
    <w:rsid w:val="00822AF6"/>
    <w:rsid w:val="00824844"/>
    <w:rsid w:val="00832B24"/>
    <w:rsid w:val="00832C0A"/>
    <w:rsid w:val="0083414B"/>
    <w:rsid w:val="00834719"/>
    <w:rsid w:val="008355CC"/>
    <w:rsid w:val="008372E3"/>
    <w:rsid w:val="008374B0"/>
    <w:rsid w:val="00842575"/>
    <w:rsid w:val="00844BFE"/>
    <w:rsid w:val="008518F7"/>
    <w:rsid w:val="00855563"/>
    <w:rsid w:val="00857293"/>
    <w:rsid w:val="00866CC9"/>
    <w:rsid w:val="00867349"/>
    <w:rsid w:val="0087032F"/>
    <w:rsid w:val="00873A8B"/>
    <w:rsid w:val="00875FAD"/>
    <w:rsid w:val="00877AD5"/>
    <w:rsid w:val="00877F99"/>
    <w:rsid w:val="0088098C"/>
    <w:rsid w:val="008958CB"/>
    <w:rsid w:val="00896952"/>
    <w:rsid w:val="008977B9"/>
    <w:rsid w:val="00897BB4"/>
    <w:rsid w:val="00897D49"/>
    <w:rsid w:val="008A6DE7"/>
    <w:rsid w:val="008B16BC"/>
    <w:rsid w:val="008B4D94"/>
    <w:rsid w:val="008B6E44"/>
    <w:rsid w:val="008C02C3"/>
    <w:rsid w:val="008C147B"/>
    <w:rsid w:val="008C2883"/>
    <w:rsid w:val="008C3B18"/>
    <w:rsid w:val="008C3D9B"/>
    <w:rsid w:val="008D28C0"/>
    <w:rsid w:val="008D58F1"/>
    <w:rsid w:val="008D6B2E"/>
    <w:rsid w:val="008E2618"/>
    <w:rsid w:val="008E6371"/>
    <w:rsid w:val="008F3EEF"/>
    <w:rsid w:val="008F5350"/>
    <w:rsid w:val="008F606F"/>
    <w:rsid w:val="008F73F0"/>
    <w:rsid w:val="009024CC"/>
    <w:rsid w:val="00905DDA"/>
    <w:rsid w:val="00906104"/>
    <w:rsid w:val="00907E15"/>
    <w:rsid w:val="00910E29"/>
    <w:rsid w:val="00914137"/>
    <w:rsid w:val="009143C2"/>
    <w:rsid w:val="00914C0F"/>
    <w:rsid w:val="00917494"/>
    <w:rsid w:val="00920DD0"/>
    <w:rsid w:val="00921916"/>
    <w:rsid w:val="00922C71"/>
    <w:rsid w:val="00925167"/>
    <w:rsid w:val="00927CC3"/>
    <w:rsid w:val="0093268E"/>
    <w:rsid w:val="0093671E"/>
    <w:rsid w:val="00937764"/>
    <w:rsid w:val="00937FDB"/>
    <w:rsid w:val="00942D9F"/>
    <w:rsid w:val="00943D2F"/>
    <w:rsid w:val="00950D4C"/>
    <w:rsid w:val="00953381"/>
    <w:rsid w:val="00953F76"/>
    <w:rsid w:val="00956D66"/>
    <w:rsid w:val="00957A79"/>
    <w:rsid w:val="009612A5"/>
    <w:rsid w:val="00962D63"/>
    <w:rsid w:val="00964F76"/>
    <w:rsid w:val="00966061"/>
    <w:rsid w:val="00967D5D"/>
    <w:rsid w:val="009741F5"/>
    <w:rsid w:val="0098006C"/>
    <w:rsid w:val="0098007D"/>
    <w:rsid w:val="0098156C"/>
    <w:rsid w:val="00981A0C"/>
    <w:rsid w:val="00984E5D"/>
    <w:rsid w:val="009857F8"/>
    <w:rsid w:val="00992324"/>
    <w:rsid w:val="0099439E"/>
    <w:rsid w:val="0099773C"/>
    <w:rsid w:val="009A38DB"/>
    <w:rsid w:val="009A440D"/>
    <w:rsid w:val="009A576B"/>
    <w:rsid w:val="009A6A46"/>
    <w:rsid w:val="009B2D12"/>
    <w:rsid w:val="009B410F"/>
    <w:rsid w:val="009B4B37"/>
    <w:rsid w:val="009B5511"/>
    <w:rsid w:val="009B645E"/>
    <w:rsid w:val="009C05C3"/>
    <w:rsid w:val="009C1595"/>
    <w:rsid w:val="009C19AC"/>
    <w:rsid w:val="009C258E"/>
    <w:rsid w:val="009C3071"/>
    <w:rsid w:val="009C454B"/>
    <w:rsid w:val="009C532D"/>
    <w:rsid w:val="009C621E"/>
    <w:rsid w:val="009C647C"/>
    <w:rsid w:val="009C7785"/>
    <w:rsid w:val="009D6A35"/>
    <w:rsid w:val="009F0EE0"/>
    <w:rsid w:val="009F2B31"/>
    <w:rsid w:val="009F5A2A"/>
    <w:rsid w:val="00A0136D"/>
    <w:rsid w:val="00A070CE"/>
    <w:rsid w:val="00A07A6A"/>
    <w:rsid w:val="00A10C15"/>
    <w:rsid w:val="00A11A3E"/>
    <w:rsid w:val="00A123BB"/>
    <w:rsid w:val="00A12D0D"/>
    <w:rsid w:val="00A12EDA"/>
    <w:rsid w:val="00A149EA"/>
    <w:rsid w:val="00A20FEB"/>
    <w:rsid w:val="00A24559"/>
    <w:rsid w:val="00A34B9B"/>
    <w:rsid w:val="00A35F5D"/>
    <w:rsid w:val="00A36928"/>
    <w:rsid w:val="00A47A61"/>
    <w:rsid w:val="00A524A7"/>
    <w:rsid w:val="00A551FC"/>
    <w:rsid w:val="00A56C43"/>
    <w:rsid w:val="00A60592"/>
    <w:rsid w:val="00A6304B"/>
    <w:rsid w:val="00A635AC"/>
    <w:rsid w:val="00A63AD1"/>
    <w:rsid w:val="00A646B8"/>
    <w:rsid w:val="00A66A06"/>
    <w:rsid w:val="00A676E3"/>
    <w:rsid w:val="00A7091A"/>
    <w:rsid w:val="00A70AE6"/>
    <w:rsid w:val="00A71A74"/>
    <w:rsid w:val="00A75788"/>
    <w:rsid w:val="00A8025F"/>
    <w:rsid w:val="00A8103B"/>
    <w:rsid w:val="00A8256C"/>
    <w:rsid w:val="00A8349B"/>
    <w:rsid w:val="00A90005"/>
    <w:rsid w:val="00A9186E"/>
    <w:rsid w:val="00A92275"/>
    <w:rsid w:val="00A92F28"/>
    <w:rsid w:val="00A930BD"/>
    <w:rsid w:val="00A96DAD"/>
    <w:rsid w:val="00A977F2"/>
    <w:rsid w:val="00A978F5"/>
    <w:rsid w:val="00AA0503"/>
    <w:rsid w:val="00AA2BD4"/>
    <w:rsid w:val="00AA35FA"/>
    <w:rsid w:val="00AA3C47"/>
    <w:rsid w:val="00AA558A"/>
    <w:rsid w:val="00AA7FCC"/>
    <w:rsid w:val="00AB07A9"/>
    <w:rsid w:val="00AB18C8"/>
    <w:rsid w:val="00AB702B"/>
    <w:rsid w:val="00AC0735"/>
    <w:rsid w:val="00AC0F32"/>
    <w:rsid w:val="00AC1203"/>
    <w:rsid w:val="00AC1644"/>
    <w:rsid w:val="00AC225B"/>
    <w:rsid w:val="00AC2A53"/>
    <w:rsid w:val="00AC32E4"/>
    <w:rsid w:val="00AC408E"/>
    <w:rsid w:val="00AC5B51"/>
    <w:rsid w:val="00AD0986"/>
    <w:rsid w:val="00AD12CA"/>
    <w:rsid w:val="00AD2702"/>
    <w:rsid w:val="00AD69A8"/>
    <w:rsid w:val="00AE0157"/>
    <w:rsid w:val="00AE1594"/>
    <w:rsid w:val="00AE3A8D"/>
    <w:rsid w:val="00AE65DB"/>
    <w:rsid w:val="00AE687D"/>
    <w:rsid w:val="00AE7596"/>
    <w:rsid w:val="00AF1AC8"/>
    <w:rsid w:val="00AF59D6"/>
    <w:rsid w:val="00B01A51"/>
    <w:rsid w:val="00B171F6"/>
    <w:rsid w:val="00B20D6C"/>
    <w:rsid w:val="00B21577"/>
    <w:rsid w:val="00B2163D"/>
    <w:rsid w:val="00B22B47"/>
    <w:rsid w:val="00B24B08"/>
    <w:rsid w:val="00B31F71"/>
    <w:rsid w:val="00B412C2"/>
    <w:rsid w:val="00B45ED5"/>
    <w:rsid w:val="00B47684"/>
    <w:rsid w:val="00B50A65"/>
    <w:rsid w:val="00B55FBA"/>
    <w:rsid w:val="00B609F6"/>
    <w:rsid w:val="00B647A1"/>
    <w:rsid w:val="00B70248"/>
    <w:rsid w:val="00B7180D"/>
    <w:rsid w:val="00B7227F"/>
    <w:rsid w:val="00B73BB0"/>
    <w:rsid w:val="00B74AC9"/>
    <w:rsid w:val="00B7508E"/>
    <w:rsid w:val="00B75166"/>
    <w:rsid w:val="00B807DA"/>
    <w:rsid w:val="00B80EDA"/>
    <w:rsid w:val="00B83F22"/>
    <w:rsid w:val="00B87B76"/>
    <w:rsid w:val="00B9194D"/>
    <w:rsid w:val="00BA43BA"/>
    <w:rsid w:val="00BA636A"/>
    <w:rsid w:val="00BB30F5"/>
    <w:rsid w:val="00BB3BE9"/>
    <w:rsid w:val="00BB57F1"/>
    <w:rsid w:val="00BB6F65"/>
    <w:rsid w:val="00BC1311"/>
    <w:rsid w:val="00BC3888"/>
    <w:rsid w:val="00BC3E6C"/>
    <w:rsid w:val="00BC408F"/>
    <w:rsid w:val="00BC688C"/>
    <w:rsid w:val="00BD0495"/>
    <w:rsid w:val="00BD0567"/>
    <w:rsid w:val="00BD252F"/>
    <w:rsid w:val="00BD4F48"/>
    <w:rsid w:val="00BD629E"/>
    <w:rsid w:val="00BE2992"/>
    <w:rsid w:val="00BE4DC2"/>
    <w:rsid w:val="00BE687E"/>
    <w:rsid w:val="00BF422A"/>
    <w:rsid w:val="00BF50C8"/>
    <w:rsid w:val="00BF5102"/>
    <w:rsid w:val="00BF5806"/>
    <w:rsid w:val="00BF64E1"/>
    <w:rsid w:val="00BF76A6"/>
    <w:rsid w:val="00C01114"/>
    <w:rsid w:val="00C0139A"/>
    <w:rsid w:val="00C03002"/>
    <w:rsid w:val="00C039AF"/>
    <w:rsid w:val="00C041D4"/>
    <w:rsid w:val="00C05B9D"/>
    <w:rsid w:val="00C06807"/>
    <w:rsid w:val="00C0753D"/>
    <w:rsid w:val="00C07A3B"/>
    <w:rsid w:val="00C13BD8"/>
    <w:rsid w:val="00C21751"/>
    <w:rsid w:val="00C220CC"/>
    <w:rsid w:val="00C220E9"/>
    <w:rsid w:val="00C22E4E"/>
    <w:rsid w:val="00C2405F"/>
    <w:rsid w:val="00C305AF"/>
    <w:rsid w:val="00C30ABA"/>
    <w:rsid w:val="00C32C1A"/>
    <w:rsid w:val="00C40511"/>
    <w:rsid w:val="00C4222C"/>
    <w:rsid w:val="00C45275"/>
    <w:rsid w:val="00C45DF1"/>
    <w:rsid w:val="00C540CD"/>
    <w:rsid w:val="00C605E0"/>
    <w:rsid w:val="00C610CD"/>
    <w:rsid w:val="00C64EC6"/>
    <w:rsid w:val="00C65DE7"/>
    <w:rsid w:val="00C67802"/>
    <w:rsid w:val="00C70A4B"/>
    <w:rsid w:val="00C710B0"/>
    <w:rsid w:val="00C713E4"/>
    <w:rsid w:val="00C75620"/>
    <w:rsid w:val="00C8136F"/>
    <w:rsid w:val="00C87DB2"/>
    <w:rsid w:val="00C92AC2"/>
    <w:rsid w:val="00C92C62"/>
    <w:rsid w:val="00C9445A"/>
    <w:rsid w:val="00C97666"/>
    <w:rsid w:val="00C97793"/>
    <w:rsid w:val="00C97870"/>
    <w:rsid w:val="00CA40C4"/>
    <w:rsid w:val="00CA56FA"/>
    <w:rsid w:val="00CA5C03"/>
    <w:rsid w:val="00CA61D3"/>
    <w:rsid w:val="00CB0D69"/>
    <w:rsid w:val="00CB296E"/>
    <w:rsid w:val="00CB40B4"/>
    <w:rsid w:val="00CB5538"/>
    <w:rsid w:val="00CB6F14"/>
    <w:rsid w:val="00CB7592"/>
    <w:rsid w:val="00CB7E37"/>
    <w:rsid w:val="00CC0D47"/>
    <w:rsid w:val="00CC3138"/>
    <w:rsid w:val="00CC3871"/>
    <w:rsid w:val="00CC3880"/>
    <w:rsid w:val="00CC4AFD"/>
    <w:rsid w:val="00CC5973"/>
    <w:rsid w:val="00CC7F61"/>
    <w:rsid w:val="00CD0EA2"/>
    <w:rsid w:val="00CD0F81"/>
    <w:rsid w:val="00CD10B0"/>
    <w:rsid w:val="00CD6EDF"/>
    <w:rsid w:val="00CE00B5"/>
    <w:rsid w:val="00CE2861"/>
    <w:rsid w:val="00CE49E5"/>
    <w:rsid w:val="00CE6769"/>
    <w:rsid w:val="00CE72CA"/>
    <w:rsid w:val="00CF05F0"/>
    <w:rsid w:val="00CF10F0"/>
    <w:rsid w:val="00CF5BD5"/>
    <w:rsid w:val="00D07BED"/>
    <w:rsid w:val="00D20E60"/>
    <w:rsid w:val="00D23AD6"/>
    <w:rsid w:val="00D24573"/>
    <w:rsid w:val="00D27099"/>
    <w:rsid w:val="00D27234"/>
    <w:rsid w:val="00D42ADC"/>
    <w:rsid w:val="00D51D10"/>
    <w:rsid w:val="00D536DD"/>
    <w:rsid w:val="00D556D0"/>
    <w:rsid w:val="00D57452"/>
    <w:rsid w:val="00D60798"/>
    <w:rsid w:val="00D61DCF"/>
    <w:rsid w:val="00D632E4"/>
    <w:rsid w:val="00D63570"/>
    <w:rsid w:val="00D7035A"/>
    <w:rsid w:val="00D733FD"/>
    <w:rsid w:val="00D7351E"/>
    <w:rsid w:val="00D75CE3"/>
    <w:rsid w:val="00D762DD"/>
    <w:rsid w:val="00D800E3"/>
    <w:rsid w:val="00D815EC"/>
    <w:rsid w:val="00D8625A"/>
    <w:rsid w:val="00D903AD"/>
    <w:rsid w:val="00D912FD"/>
    <w:rsid w:val="00D967A8"/>
    <w:rsid w:val="00DA1972"/>
    <w:rsid w:val="00DA2B28"/>
    <w:rsid w:val="00DA52B6"/>
    <w:rsid w:val="00DA6CFE"/>
    <w:rsid w:val="00DA7BA6"/>
    <w:rsid w:val="00DB1FB4"/>
    <w:rsid w:val="00DC1F06"/>
    <w:rsid w:val="00DC3D19"/>
    <w:rsid w:val="00DC4E5F"/>
    <w:rsid w:val="00DC5358"/>
    <w:rsid w:val="00DC6406"/>
    <w:rsid w:val="00DD26B6"/>
    <w:rsid w:val="00DD5921"/>
    <w:rsid w:val="00DD5B6C"/>
    <w:rsid w:val="00DD6E27"/>
    <w:rsid w:val="00DE1432"/>
    <w:rsid w:val="00DE1EC4"/>
    <w:rsid w:val="00DE3748"/>
    <w:rsid w:val="00DE534F"/>
    <w:rsid w:val="00DF2397"/>
    <w:rsid w:val="00DF5614"/>
    <w:rsid w:val="00DF57DD"/>
    <w:rsid w:val="00DF5A7F"/>
    <w:rsid w:val="00DF6018"/>
    <w:rsid w:val="00DF62C5"/>
    <w:rsid w:val="00E006A7"/>
    <w:rsid w:val="00E02606"/>
    <w:rsid w:val="00E03305"/>
    <w:rsid w:val="00E069F6"/>
    <w:rsid w:val="00E105E5"/>
    <w:rsid w:val="00E12B9A"/>
    <w:rsid w:val="00E1767D"/>
    <w:rsid w:val="00E17D2F"/>
    <w:rsid w:val="00E21D0A"/>
    <w:rsid w:val="00E21E3A"/>
    <w:rsid w:val="00E24823"/>
    <w:rsid w:val="00E24AC4"/>
    <w:rsid w:val="00E33885"/>
    <w:rsid w:val="00E36BB7"/>
    <w:rsid w:val="00E40DCD"/>
    <w:rsid w:val="00E4467C"/>
    <w:rsid w:val="00E50F4F"/>
    <w:rsid w:val="00E520E3"/>
    <w:rsid w:val="00E56F3C"/>
    <w:rsid w:val="00E64F1A"/>
    <w:rsid w:val="00E65C10"/>
    <w:rsid w:val="00E67414"/>
    <w:rsid w:val="00E71F4B"/>
    <w:rsid w:val="00E75E8D"/>
    <w:rsid w:val="00E81D21"/>
    <w:rsid w:val="00E82DEA"/>
    <w:rsid w:val="00E83C06"/>
    <w:rsid w:val="00E87100"/>
    <w:rsid w:val="00E90D21"/>
    <w:rsid w:val="00E93081"/>
    <w:rsid w:val="00EA3DA0"/>
    <w:rsid w:val="00EA4CCD"/>
    <w:rsid w:val="00EA5FE4"/>
    <w:rsid w:val="00EA61A6"/>
    <w:rsid w:val="00EA69F8"/>
    <w:rsid w:val="00EB63B2"/>
    <w:rsid w:val="00EC0504"/>
    <w:rsid w:val="00EC0BE8"/>
    <w:rsid w:val="00EC196A"/>
    <w:rsid w:val="00ED071A"/>
    <w:rsid w:val="00ED2614"/>
    <w:rsid w:val="00ED3574"/>
    <w:rsid w:val="00ED5437"/>
    <w:rsid w:val="00ED5EBD"/>
    <w:rsid w:val="00ED700F"/>
    <w:rsid w:val="00EE0A37"/>
    <w:rsid w:val="00EE217A"/>
    <w:rsid w:val="00EE43C4"/>
    <w:rsid w:val="00EE5AEE"/>
    <w:rsid w:val="00EF3504"/>
    <w:rsid w:val="00EF4D7F"/>
    <w:rsid w:val="00EF7631"/>
    <w:rsid w:val="00F0622E"/>
    <w:rsid w:val="00F07478"/>
    <w:rsid w:val="00F119C2"/>
    <w:rsid w:val="00F12CBB"/>
    <w:rsid w:val="00F17C6C"/>
    <w:rsid w:val="00F20B85"/>
    <w:rsid w:val="00F2289B"/>
    <w:rsid w:val="00F2696C"/>
    <w:rsid w:val="00F3055D"/>
    <w:rsid w:val="00F32877"/>
    <w:rsid w:val="00F32CAF"/>
    <w:rsid w:val="00F362ED"/>
    <w:rsid w:val="00F44840"/>
    <w:rsid w:val="00F45DF3"/>
    <w:rsid w:val="00F47851"/>
    <w:rsid w:val="00F55E7E"/>
    <w:rsid w:val="00F57F39"/>
    <w:rsid w:val="00F6255A"/>
    <w:rsid w:val="00F70A6C"/>
    <w:rsid w:val="00F73BDE"/>
    <w:rsid w:val="00F77435"/>
    <w:rsid w:val="00F8048A"/>
    <w:rsid w:val="00F85023"/>
    <w:rsid w:val="00F87180"/>
    <w:rsid w:val="00F87769"/>
    <w:rsid w:val="00F90412"/>
    <w:rsid w:val="00F90A94"/>
    <w:rsid w:val="00F927C6"/>
    <w:rsid w:val="00F95140"/>
    <w:rsid w:val="00FA1706"/>
    <w:rsid w:val="00FA1F06"/>
    <w:rsid w:val="00FA247C"/>
    <w:rsid w:val="00FA321A"/>
    <w:rsid w:val="00FA39AA"/>
    <w:rsid w:val="00FA43CF"/>
    <w:rsid w:val="00FA5C11"/>
    <w:rsid w:val="00FB0375"/>
    <w:rsid w:val="00FB053B"/>
    <w:rsid w:val="00FB10BF"/>
    <w:rsid w:val="00FB2090"/>
    <w:rsid w:val="00FC09BC"/>
    <w:rsid w:val="00FC118F"/>
    <w:rsid w:val="00FC20BF"/>
    <w:rsid w:val="00FD6723"/>
    <w:rsid w:val="00FE155A"/>
    <w:rsid w:val="00FE57E9"/>
    <w:rsid w:val="00FF00FA"/>
    <w:rsid w:val="00FF08D9"/>
    <w:rsid w:val="00FF199C"/>
    <w:rsid w:val="00FF2996"/>
    <w:rsid w:val="02DF4C36"/>
    <w:rsid w:val="079C3D67"/>
    <w:rsid w:val="0D812C69"/>
    <w:rsid w:val="114D3C12"/>
    <w:rsid w:val="1325502B"/>
    <w:rsid w:val="13677EAA"/>
    <w:rsid w:val="1464124C"/>
    <w:rsid w:val="157290A6"/>
    <w:rsid w:val="175223F6"/>
    <w:rsid w:val="19671147"/>
    <w:rsid w:val="1B004B7D"/>
    <w:rsid w:val="1B52E93B"/>
    <w:rsid w:val="1BEA3917"/>
    <w:rsid w:val="1C79DF84"/>
    <w:rsid w:val="1CD2A2A4"/>
    <w:rsid w:val="20756465"/>
    <w:rsid w:val="21D6E4CC"/>
    <w:rsid w:val="29BBB6E2"/>
    <w:rsid w:val="2DA4B54D"/>
    <w:rsid w:val="2DE95EA8"/>
    <w:rsid w:val="2DEC41FF"/>
    <w:rsid w:val="2FA22455"/>
    <w:rsid w:val="3313AEE7"/>
    <w:rsid w:val="347D5C9B"/>
    <w:rsid w:val="354F4C42"/>
    <w:rsid w:val="376AC7AA"/>
    <w:rsid w:val="37F4E763"/>
    <w:rsid w:val="39BCDAD0"/>
    <w:rsid w:val="39C58A74"/>
    <w:rsid w:val="3A668FDD"/>
    <w:rsid w:val="3DE1A670"/>
    <w:rsid w:val="403E6650"/>
    <w:rsid w:val="40761801"/>
    <w:rsid w:val="435F8CF0"/>
    <w:rsid w:val="44336CB2"/>
    <w:rsid w:val="489CAD6A"/>
    <w:rsid w:val="4920C3DD"/>
    <w:rsid w:val="4EE47568"/>
    <w:rsid w:val="54A0CE20"/>
    <w:rsid w:val="556B7947"/>
    <w:rsid w:val="57932891"/>
    <w:rsid w:val="593ED79C"/>
    <w:rsid w:val="5AFDFF41"/>
    <w:rsid w:val="5E118DCB"/>
    <w:rsid w:val="608DBF70"/>
    <w:rsid w:val="61C847DC"/>
    <w:rsid w:val="63B9B001"/>
    <w:rsid w:val="66AA2AF9"/>
    <w:rsid w:val="6721C633"/>
    <w:rsid w:val="6BCA9B25"/>
    <w:rsid w:val="70007613"/>
    <w:rsid w:val="708660C7"/>
    <w:rsid w:val="73198A49"/>
    <w:rsid w:val="73F03810"/>
    <w:rsid w:val="7460671C"/>
    <w:rsid w:val="7683F817"/>
    <w:rsid w:val="775BE35B"/>
    <w:rsid w:val="7B01E8C0"/>
    <w:rsid w:val="7BF459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B366D9"/>
  <w15:docId w15:val="{5E896E8F-A6D8-4B6E-9578-7CBAA10A6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NormalWeb">
    <w:name w:val="Normal (Web)"/>
    <w:basedOn w:val="Normal"/>
    <w:uiPriority w:val="99"/>
    <w:semiHidden/>
    <w:unhideWhenUsed/>
    <w:rsid w:val="00025948"/>
    <w:rPr>
      <w:rFonts w:ascii="Times New Roman" w:hAnsi="Times New Roman" w:cs="Times New Roman"/>
      <w:sz w:val="24"/>
      <w:szCs w:val="24"/>
    </w:rPr>
  </w:style>
  <w:style w:type="paragraph" w:styleId="ListParagraph">
    <w:name w:val="List Paragraph"/>
    <w:basedOn w:val="Normal"/>
    <w:uiPriority w:val="34"/>
    <w:qFormat/>
    <w:rsid w:val="00E65C10"/>
    <w:pPr>
      <w:ind w:left="720"/>
      <w:contextualSpacing/>
    </w:pPr>
  </w:style>
  <w:style w:type="paragraph" w:styleId="CommentSubject">
    <w:name w:val="annotation subject"/>
    <w:basedOn w:val="CommentText"/>
    <w:next w:val="CommentText"/>
    <w:link w:val="CommentSubjectChar"/>
    <w:uiPriority w:val="99"/>
    <w:semiHidden/>
    <w:unhideWhenUsed/>
    <w:rsid w:val="0009222E"/>
    <w:rPr>
      <w:b/>
      <w:bCs/>
    </w:rPr>
  </w:style>
  <w:style w:type="character" w:customStyle="1" w:styleId="CommentSubjectChar">
    <w:name w:val="Comment Subject Char"/>
    <w:basedOn w:val="CommentTextChar"/>
    <w:link w:val="CommentSubject"/>
    <w:uiPriority w:val="99"/>
    <w:semiHidden/>
    <w:rsid w:val="0009222E"/>
    <w:rPr>
      <w:b/>
      <w:bCs/>
      <w:sz w:val="20"/>
      <w:szCs w:val="20"/>
    </w:rPr>
  </w:style>
  <w:style w:type="paragraph" w:styleId="Revision">
    <w:name w:val="Revision"/>
    <w:hidden/>
    <w:uiPriority w:val="99"/>
    <w:semiHidden/>
    <w:rsid w:val="00FC118F"/>
    <w:pPr>
      <w:spacing w:line="240" w:lineRule="auto"/>
    </w:pPr>
  </w:style>
  <w:style w:type="character" w:styleId="Hyperlink">
    <w:name w:val="Hyperlink"/>
    <w:basedOn w:val="DefaultParagraphFont"/>
    <w:uiPriority w:val="99"/>
    <w:unhideWhenUsed/>
    <w:rsid w:val="002F7F38"/>
    <w:rPr>
      <w:color w:val="0000FF" w:themeColor="hyperlink"/>
      <w:u w:val="single"/>
    </w:rPr>
  </w:style>
  <w:style w:type="character" w:styleId="UnresolvedMention">
    <w:name w:val="Unresolved Mention"/>
    <w:basedOn w:val="DefaultParagraphFont"/>
    <w:uiPriority w:val="99"/>
    <w:semiHidden/>
    <w:unhideWhenUsed/>
    <w:rsid w:val="002F7F38"/>
    <w:rPr>
      <w:color w:val="605E5C"/>
      <w:shd w:val="clear" w:color="auto" w:fill="E1DFDD"/>
    </w:rPr>
  </w:style>
  <w:style w:type="table" w:styleId="TableGrid">
    <w:name w:val="Table Grid"/>
    <w:basedOn w:val="TableNormal"/>
    <w:uiPriority w:val="39"/>
    <w:rsid w:val="00643F6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413927">
      <w:bodyDiv w:val="1"/>
      <w:marLeft w:val="0"/>
      <w:marRight w:val="0"/>
      <w:marTop w:val="0"/>
      <w:marBottom w:val="0"/>
      <w:divBdr>
        <w:top w:val="none" w:sz="0" w:space="0" w:color="auto"/>
        <w:left w:val="none" w:sz="0" w:space="0" w:color="auto"/>
        <w:bottom w:val="none" w:sz="0" w:space="0" w:color="auto"/>
        <w:right w:val="none" w:sz="0" w:space="0" w:color="auto"/>
      </w:divBdr>
    </w:div>
    <w:div w:id="182063179">
      <w:bodyDiv w:val="1"/>
      <w:marLeft w:val="0"/>
      <w:marRight w:val="0"/>
      <w:marTop w:val="0"/>
      <w:marBottom w:val="0"/>
      <w:divBdr>
        <w:top w:val="none" w:sz="0" w:space="0" w:color="auto"/>
        <w:left w:val="none" w:sz="0" w:space="0" w:color="auto"/>
        <w:bottom w:val="none" w:sz="0" w:space="0" w:color="auto"/>
        <w:right w:val="none" w:sz="0" w:space="0" w:color="auto"/>
      </w:divBdr>
    </w:div>
    <w:div w:id="383911722">
      <w:bodyDiv w:val="1"/>
      <w:marLeft w:val="0"/>
      <w:marRight w:val="0"/>
      <w:marTop w:val="0"/>
      <w:marBottom w:val="0"/>
      <w:divBdr>
        <w:top w:val="none" w:sz="0" w:space="0" w:color="auto"/>
        <w:left w:val="none" w:sz="0" w:space="0" w:color="auto"/>
        <w:bottom w:val="none" w:sz="0" w:space="0" w:color="auto"/>
        <w:right w:val="none" w:sz="0" w:space="0" w:color="auto"/>
      </w:divBdr>
    </w:div>
    <w:div w:id="403142138">
      <w:bodyDiv w:val="1"/>
      <w:marLeft w:val="0"/>
      <w:marRight w:val="0"/>
      <w:marTop w:val="0"/>
      <w:marBottom w:val="0"/>
      <w:divBdr>
        <w:top w:val="none" w:sz="0" w:space="0" w:color="auto"/>
        <w:left w:val="none" w:sz="0" w:space="0" w:color="auto"/>
        <w:bottom w:val="none" w:sz="0" w:space="0" w:color="auto"/>
        <w:right w:val="none" w:sz="0" w:space="0" w:color="auto"/>
      </w:divBdr>
    </w:div>
    <w:div w:id="430201560">
      <w:bodyDiv w:val="1"/>
      <w:marLeft w:val="0"/>
      <w:marRight w:val="0"/>
      <w:marTop w:val="0"/>
      <w:marBottom w:val="0"/>
      <w:divBdr>
        <w:top w:val="none" w:sz="0" w:space="0" w:color="auto"/>
        <w:left w:val="none" w:sz="0" w:space="0" w:color="auto"/>
        <w:bottom w:val="none" w:sz="0" w:space="0" w:color="auto"/>
        <w:right w:val="none" w:sz="0" w:space="0" w:color="auto"/>
      </w:divBdr>
    </w:div>
    <w:div w:id="441846029">
      <w:bodyDiv w:val="1"/>
      <w:marLeft w:val="0"/>
      <w:marRight w:val="0"/>
      <w:marTop w:val="0"/>
      <w:marBottom w:val="0"/>
      <w:divBdr>
        <w:top w:val="none" w:sz="0" w:space="0" w:color="auto"/>
        <w:left w:val="none" w:sz="0" w:space="0" w:color="auto"/>
        <w:bottom w:val="none" w:sz="0" w:space="0" w:color="auto"/>
        <w:right w:val="none" w:sz="0" w:space="0" w:color="auto"/>
      </w:divBdr>
      <w:divsChild>
        <w:div w:id="47923331">
          <w:blockQuote w:val="1"/>
          <w:marLeft w:val="720"/>
          <w:marRight w:val="720"/>
          <w:marTop w:val="100"/>
          <w:marBottom w:val="100"/>
          <w:divBdr>
            <w:top w:val="none" w:sz="0" w:space="0" w:color="auto"/>
            <w:left w:val="none" w:sz="0" w:space="0" w:color="auto"/>
            <w:bottom w:val="none" w:sz="0" w:space="0" w:color="auto"/>
            <w:right w:val="none" w:sz="0" w:space="0" w:color="auto"/>
          </w:divBdr>
        </w:div>
        <w:div w:id="81874229">
          <w:blockQuote w:val="1"/>
          <w:marLeft w:val="720"/>
          <w:marRight w:val="720"/>
          <w:marTop w:val="100"/>
          <w:marBottom w:val="100"/>
          <w:divBdr>
            <w:top w:val="none" w:sz="0" w:space="0" w:color="auto"/>
            <w:left w:val="none" w:sz="0" w:space="0" w:color="auto"/>
            <w:bottom w:val="none" w:sz="0" w:space="0" w:color="auto"/>
            <w:right w:val="none" w:sz="0" w:space="0" w:color="auto"/>
          </w:divBdr>
        </w:div>
        <w:div w:id="475341674">
          <w:blockQuote w:val="1"/>
          <w:marLeft w:val="720"/>
          <w:marRight w:val="720"/>
          <w:marTop w:val="100"/>
          <w:marBottom w:val="100"/>
          <w:divBdr>
            <w:top w:val="none" w:sz="0" w:space="0" w:color="auto"/>
            <w:left w:val="none" w:sz="0" w:space="0" w:color="auto"/>
            <w:bottom w:val="none" w:sz="0" w:space="0" w:color="auto"/>
            <w:right w:val="none" w:sz="0" w:space="0" w:color="auto"/>
          </w:divBdr>
        </w:div>
        <w:div w:id="482309363">
          <w:blockQuote w:val="1"/>
          <w:marLeft w:val="720"/>
          <w:marRight w:val="720"/>
          <w:marTop w:val="100"/>
          <w:marBottom w:val="100"/>
          <w:divBdr>
            <w:top w:val="none" w:sz="0" w:space="0" w:color="auto"/>
            <w:left w:val="none" w:sz="0" w:space="0" w:color="auto"/>
            <w:bottom w:val="none" w:sz="0" w:space="0" w:color="auto"/>
            <w:right w:val="none" w:sz="0" w:space="0" w:color="auto"/>
          </w:divBdr>
        </w:div>
        <w:div w:id="1010640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06891583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866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666927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30277127">
          <w:blockQuote w:val="1"/>
          <w:marLeft w:val="720"/>
          <w:marRight w:val="720"/>
          <w:marTop w:val="100"/>
          <w:marBottom w:val="100"/>
          <w:divBdr>
            <w:top w:val="none" w:sz="0" w:space="0" w:color="auto"/>
            <w:left w:val="none" w:sz="0" w:space="0" w:color="auto"/>
            <w:bottom w:val="none" w:sz="0" w:space="0" w:color="auto"/>
            <w:right w:val="none" w:sz="0" w:space="0" w:color="auto"/>
          </w:divBdr>
        </w:div>
        <w:div w:id="1500392232">
          <w:blockQuote w:val="1"/>
          <w:marLeft w:val="720"/>
          <w:marRight w:val="720"/>
          <w:marTop w:val="100"/>
          <w:marBottom w:val="100"/>
          <w:divBdr>
            <w:top w:val="none" w:sz="0" w:space="0" w:color="auto"/>
            <w:left w:val="none" w:sz="0" w:space="0" w:color="auto"/>
            <w:bottom w:val="none" w:sz="0" w:space="0" w:color="auto"/>
            <w:right w:val="none" w:sz="0" w:space="0" w:color="auto"/>
          </w:divBdr>
        </w:div>
        <w:div w:id="18063141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624576">
      <w:bodyDiv w:val="1"/>
      <w:marLeft w:val="0"/>
      <w:marRight w:val="0"/>
      <w:marTop w:val="0"/>
      <w:marBottom w:val="0"/>
      <w:divBdr>
        <w:top w:val="none" w:sz="0" w:space="0" w:color="auto"/>
        <w:left w:val="none" w:sz="0" w:space="0" w:color="auto"/>
        <w:bottom w:val="none" w:sz="0" w:space="0" w:color="auto"/>
        <w:right w:val="none" w:sz="0" w:space="0" w:color="auto"/>
      </w:divBdr>
    </w:div>
    <w:div w:id="525870151">
      <w:bodyDiv w:val="1"/>
      <w:marLeft w:val="0"/>
      <w:marRight w:val="0"/>
      <w:marTop w:val="0"/>
      <w:marBottom w:val="0"/>
      <w:divBdr>
        <w:top w:val="none" w:sz="0" w:space="0" w:color="auto"/>
        <w:left w:val="none" w:sz="0" w:space="0" w:color="auto"/>
        <w:bottom w:val="none" w:sz="0" w:space="0" w:color="auto"/>
        <w:right w:val="none" w:sz="0" w:space="0" w:color="auto"/>
      </w:divBdr>
    </w:div>
    <w:div w:id="578171834">
      <w:bodyDiv w:val="1"/>
      <w:marLeft w:val="0"/>
      <w:marRight w:val="0"/>
      <w:marTop w:val="0"/>
      <w:marBottom w:val="0"/>
      <w:divBdr>
        <w:top w:val="none" w:sz="0" w:space="0" w:color="auto"/>
        <w:left w:val="none" w:sz="0" w:space="0" w:color="auto"/>
        <w:bottom w:val="none" w:sz="0" w:space="0" w:color="auto"/>
        <w:right w:val="none" w:sz="0" w:space="0" w:color="auto"/>
      </w:divBdr>
    </w:div>
    <w:div w:id="593705742">
      <w:bodyDiv w:val="1"/>
      <w:marLeft w:val="0"/>
      <w:marRight w:val="0"/>
      <w:marTop w:val="0"/>
      <w:marBottom w:val="0"/>
      <w:divBdr>
        <w:top w:val="none" w:sz="0" w:space="0" w:color="auto"/>
        <w:left w:val="none" w:sz="0" w:space="0" w:color="auto"/>
        <w:bottom w:val="none" w:sz="0" w:space="0" w:color="auto"/>
        <w:right w:val="none" w:sz="0" w:space="0" w:color="auto"/>
      </w:divBdr>
    </w:div>
    <w:div w:id="639114092">
      <w:bodyDiv w:val="1"/>
      <w:marLeft w:val="0"/>
      <w:marRight w:val="0"/>
      <w:marTop w:val="0"/>
      <w:marBottom w:val="0"/>
      <w:divBdr>
        <w:top w:val="none" w:sz="0" w:space="0" w:color="auto"/>
        <w:left w:val="none" w:sz="0" w:space="0" w:color="auto"/>
        <w:bottom w:val="none" w:sz="0" w:space="0" w:color="auto"/>
        <w:right w:val="none" w:sz="0" w:space="0" w:color="auto"/>
      </w:divBdr>
    </w:div>
    <w:div w:id="681050809">
      <w:bodyDiv w:val="1"/>
      <w:marLeft w:val="0"/>
      <w:marRight w:val="0"/>
      <w:marTop w:val="0"/>
      <w:marBottom w:val="0"/>
      <w:divBdr>
        <w:top w:val="none" w:sz="0" w:space="0" w:color="auto"/>
        <w:left w:val="none" w:sz="0" w:space="0" w:color="auto"/>
        <w:bottom w:val="none" w:sz="0" w:space="0" w:color="auto"/>
        <w:right w:val="none" w:sz="0" w:space="0" w:color="auto"/>
      </w:divBdr>
    </w:div>
    <w:div w:id="760487753">
      <w:bodyDiv w:val="1"/>
      <w:marLeft w:val="0"/>
      <w:marRight w:val="0"/>
      <w:marTop w:val="0"/>
      <w:marBottom w:val="0"/>
      <w:divBdr>
        <w:top w:val="none" w:sz="0" w:space="0" w:color="auto"/>
        <w:left w:val="none" w:sz="0" w:space="0" w:color="auto"/>
        <w:bottom w:val="none" w:sz="0" w:space="0" w:color="auto"/>
        <w:right w:val="none" w:sz="0" w:space="0" w:color="auto"/>
      </w:divBdr>
    </w:div>
    <w:div w:id="809247150">
      <w:bodyDiv w:val="1"/>
      <w:marLeft w:val="0"/>
      <w:marRight w:val="0"/>
      <w:marTop w:val="0"/>
      <w:marBottom w:val="0"/>
      <w:divBdr>
        <w:top w:val="none" w:sz="0" w:space="0" w:color="auto"/>
        <w:left w:val="none" w:sz="0" w:space="0" w:color="auto"/>
        <w:bottom w:val="none" w:sz="0" w:space="0" w:color="auto"/>
        <w:right w:val="none" w:sz="0" w:space="0" w:color="auto"/>
      </w:divBdr>
      <w:divsChild>
        <w:div w:id="419572364">
          <w:blockQuote w:val="1"/>
          <w:marLeft w:val="720"/>
          <w:marRight w:val="720"/>
          <w:marTop w:val="100"/>
          <w:marBottom w:val="100"/>
          <w:divBdr>
            <w:top w:val="none" w:sz="0" w:space="0" w:color="auto"/>
            <w:left w:val="none" w:sz="0" w:space="0" w:color="auto"/>
            <w:bottom w:val="none" w:sz="0" w:space="0" w:color="auto"/>
            <w:right w:val="none" w:sz="0" w:space="0" w:color="auto"/>
          </w:divBdr>
        </w:div>
        <w:div w:id="13200366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4713170">
      <w:bodyDiv w:val="1"/>
      <w:marLeft w:val="0"/>
      <w:marRight w:val="0"/>
      <w:marTop w:val="0"/>
      <w:marBottom w:val="0"/>
      <w:divBdr>
        <w:top w:val="none" w:sz="0" w:space="0" w:color="auto"/>
        <w:left w:val="none" w:sz="0" w:space="0" w:color="auto"/>
        <w:bottom w:val="none" w:sz="0" w:space="0" w:color="auto"/>
        <w:right w:val="none" w:sz="0" w:space="0" w:color="auto"/>
      </w:divBdr>
      <w:divsChild>
        <w:div w:id="149058508">
          <w:blockQuote w:val="1"/>
          <w:marLeft w:val="720"/>
          <w:marRight w:val="720"/>
          <w:marTop w:val="100"/>
          <w:marBottom w:val="100"/>
          <w:divBdr>
            <w:top w:val="none" w:sz="0" w:space="0" w:color="auto"/>
            <w:left w:val="none" w:sz="0" w:space="0" w:color="auto"/>
            <w:bottom w:val="none" w:sz="0" w:space="0" w:color="auto"/>
            <w:right w:val="none" w:sz="0" w:space="0" w:color="auto"/>
          </w:divBdr>
        </w:div>
        <w:div w:id="214316142">
          <w:blockQuote w:val="1"/>
          <w:marLeft w:val="720"/>
          <w:marRight w:val="720"/>
          <w:marTop w:val="100"/>
          <w:marBottom w:val="100"/>
          <w:divBdr>
            <w:top w:val="none" w:sz="0" w:space="0" w:color="auto"/>
            <w:left w:val="none" w:sz="0" w:space="0" w:color="auto"/>
            <w:bottom w:val="none" w:sz="0" w:space="0" w:color="auto"/>
            <w:right w:val="none" w:sz="0" w:space="0" w:color="auto"/>
          </w:divBdr>
        </w:div>
        <w:div w:id="784232199">
          <w:blockQuote w:val="1"/>
          <w:marLeft w:val="720"/>
          <w:marRight w:val="720"/>
          <w:marTop w:val="100"/>
          <w:marBottom w:val="100"/>
          <w:divBdr>
            <w:top w:val="none" w:sz="0" w:space="0" w:color="auto"/>
            <w:left w:val="none" w:sz="0" w:space="0" w:color="auto"/>
            <w:bottom w:val="none" w:sz="0" w:space="0" w:color="auto"/>
            <w:right w:val="none" w:sz="0" w:space="0" w:color="auto"/>
          </w:divBdr>
        </w:div>
        <w:div w:id="808785537">
          <w:blockQuote w:val="1"/>
          <w:marLeft w:val="720"/>
          <w:marRight w:val="720"/>
          <w:marTop w:val="100"/>
          <w:marBottom w:val="100"/>
          <w:divBdr>
            <w:top w:val="none" w:sz="0" w:space="0" w:color="auto"/>
            <w:left w:val="none" w:sz="0" w:space="0" w:color="auto"/>
            <w:bottom w:val="none" w:sz="0" w:space="0" w:color="auto"/>
            <w:right w:val="none" w:sz="0" w:space="0" w:color="auto"/>
          </w:divBdr>
        </w:div>
        <w:div w:id="949704309">
          <w:blockQuote w:val="1"/>
          <w:marLeft w:val="720"/>
          <w:marRight w:val="720"/>
          <w:marTop w:val="100"/>
          <w:marBottom w:val="100"/>
          <w:divBdr>
            <w:top w:val="none" w:sz="0" w:space="0" w:color="auto"/>
            <w:left w:val="none" w:sz="0" w:space="0" w:color="auto"/>
            <w:bottom w:val="none" w:sz="0" w:space="0" w:color="auto"/>
            <w:right w:val="none" w:sz="0" w:space="0" w:color="auto"/>
          </w:divBdr>
        </w:div>
        <w:div w:id="1074011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439444146">
          <w:blockQuote w:val="1"/>
          <w:marLeft w:val="720"/>
          <w:marRight w:val="720"/>
          <w:marTop w:val="100"/>
          <w:marBottom w:val="100"/>
          <w:divBdr>
            <w:top w:val="none" w:sz="0" w:space="0" w:color="auto"/>
            <w:left w:val="none" w:sz="0" w:space="0" w:color="auto"/>
            <w:bottom w:val="none" w:sz="0" w:space="0" w:color="auto"/>
            <w:right w:val="none" w:sz="0" w:space="0" w:color="auto"/>
          </w:divBdr>
        </w:div>
        <w:div w:id="1697194291">
          <w:blockQuote w:val="1"/>
          <w:marLeft w:val="720"/>
          <w:marRight w:val="720"/>
          <w:marTop w:val="100"/>
          <w:marBottom w:val="100"/>
          <w:divBdr>
            <w:top w:val="none" w:sz="0" w:space="0" w:color="auto"/>
            <w:left w:val="none" w:sz="0" w:space="0" w:color="auto"/>
            <w:bottom w:val="none" w:sz="0" w:space="0" w:color="auto"/>
            <w:right w:val="none" w:sz="0" w:space="0" w:color="auto"/>
          </w:divBdr>
        </w:div>
        <w:div w:id="1782143157">
          <w:blockQuote w:val="1"/>
          <w:marLeft w:val="720"/>
          <w:marRight w:val="720"/>
          <w:marTop w:val="100"/>
          <w:marBottom w:val="100"/>
          <w:divBdr>
            <w:top w:val="none" w:sz="0" w:space="0" w:color="auto"/>
            <w:left w:val="none" w:sz="0" w:space="0" w:color="auto"/>
            <w:bottom w:val="none" w:sz="0" w:space="0" w:color="auto"/>
            <w:right w:val="none" w:sz="0" w:space="0" w:color="auto"/>
          </w:divBdr>
        </w:div>
        <w:div w:id="1886212241">
          <w:blockQuote w:val="1"/>
          <w:marLeft w:val="720"/>
          <w:marRight w:val="720"/>
          <w:marTop w:val="100"/>
          <w:marBottom w:val="100"/>
          <w:divBdr>
            <w:top w:val="none" w:sz="0" w:space="0" w:color="auto"/>
            <w:left w:val="none" w:sz="0" w:space="0" w:color="auto"/>
            <w:bottom w:val="none" w:sz="0" w:space="0" w:color="auto"/>
            <w:right w:val="none" w:sz="0" w:space="0" w:color="auto"/>
          </w:divBdr>
        </w:div>
        <w:div w:id="1980642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8106084">
      <w:bodyDiv w:val="1"/>
      <w:marLeft w:val="0"/>
      <w:marRight w:val="0"/>
      <w:marTop w:val="0"/>
      <w:marBottom w:val="0"/>
      <w:divBdr>
        <w:top w:val="none" w:sz="0" w:space="0" w:color="auto"/>
        <w:left w:val="none" w:sz="0" w:space="0" w:color="auto"/>
        <w:bottom w:val="none" w:sz="0" w:space="0" w:color="auto"/>
        <w:right w:val="none" w:sz="0" w:space="0" w:color="auto"/>
      </w:divBdr>
    </w:div>
    <w:div w:id="883368063">
      <w:bodyDiv w:val="1"/>
      <w:marLeft w:val="0"/>
      <w:marRight w:val="0"/>
      <w:marTop w:val="0"/>
      <w:marBottom w:val="0"/>
      <w:divBdr>
        <w:top w:val="none" w:sz="0" w:space="0" w:color="auto"/>
        <w:left w:val="none" w:sz="0" w:space="0" w:color="auto"/>
        <w:bottom w:val="none" w:sz="0" w:space="0" w:color="auto"/>
        <w:right w:val="none" w:sz="0" w:space="0" w:color="auto"/>
      </w:divBdr>
    </w:div>
    <w:div w:id="902255866">
      <w:bodyDiv w:val="1"/>
      <w:marLeft w:val="0"/>
      <w:marRight w:val="0"/>
      <w:marTop w:val="0"/>
      <w:marBottom w:val="0"/>
      <w:divBdr>
        <w:top w:val="none" w:sz="0" w:space="0" w:color="auto"/>
        <w:left w:val="none" w:sz="0" w:space="0" w:color="auto"/>
        <w:bottom w:val="none" w:sz="0" w:space="0" w:color="auto"/>
        <w:right w:val="none" w:sz="0" w:space="0" w:color="auto"/>
      </w:divBdr>
      <w:divsChild>
        <w:div w:id="181937427">
          <w:marLeft w:val="0"/>
          <w:marRight w:val="0"/>
          <w:marTop w:val="0"/>
          <w:marBottom w:val="0"/>
          <w:divBdr>
            <w:top w:val="none" w:sz="0" w:space="0" w:color="auto"/>
            <w:left w:val="none" w:sz="0" w:space="0" w:color="auto"/>
            <w:bottom w:val="none" w:sz="0" w:space="0" w:color="auto"/>
            <w:right w:val="none" w:sz="0" w:space="0" w:color="auto"/>
          </w:divBdr>
          <w:divsChild>
            <w:div w:id="398939099">
              <w:marLeft w:val="0"/>
              <w:marRight w:val="0"/>
              <w:marTop w:val="0"/>
              <w:marBottom w:val="0"/>
              <w:divBdr>
                <w:top w:val="none" w:sz="0" w:space="0" w:color="auto"/>
                <w:left w:val="none" w:sz="0" w:space="0" w:color="auto"/>
                <w:bottom w:val="none" w:sz="0" w:space="0" w:color="auto"/>
                <w:right w:val="none" w:sz="0" w:space="0" w:color="auto"/>
              </w:divBdr>
            </w:div>
          </w:divsChild>
        </w:div>
        <w:div w:id="204146186">
          <w:marLeft w:val="0"/>
          <w:marRight w:val="0"/>
          <w:marTop w:val="0"/>
          <w:marBottom w:val="0"/>
          <w:divBdr>
            <w:top w:val="none" w:sz="0" w:space="0" w:color="auto"/>
            <w:left w:val="none" w:sz="0" w:space="0" w:color="auto"/>
            <w:bottom w:val="none" w:sz="0" w:space="0" w:color="auto"/>
            <w:right w:val="none" w:sz="0" w:space="0" w:color="auto"/>
          </w:divBdr>
          <w:divsChild>
            <w:div w:id="239994587">
              <w:marLeft w:val="0"/>
              <w:marRight w:val="0"/>
              <w:marTop w:val="0"/>
              <w:marBottom w:val="0"/>
              <w:divBdr>
                <w:top w:val="none" w:sz="0" w:space="0" w:color="auto"/>
                <w:left w:val="none" w:sz="0" w:space="0" w:color="auto"/>
                <w:bottom w:val="none" w:sz="0" w:space="0" w:color="auto"/>
                <w:right w:val="none" w:sz="0" w:space="0" w:color="auto"/>
              </w:divBdr>
            </w:div>
          </w:divsChild>
        </w:div>
        <w:div w:id="263651371">
          <w:marLeft w:val="0"/>
          <w:marRight w:val="0"/>
          <w:marTop w:val="0"/>
          <w:marBottom w:val="0"/>
          <w:divBdr>
            <w:top w:val="none" w:sz="0" w:space="0" w:color="auto"/>
            <w:left w:val="none" w:sz="0" w:space="0" w:color="auto"/>
            <w:bottom w:val="none" w:sz="0" w:space="0" w:color="auto"/>
            <w:right w:val="none" w:sz="0" w:space="0" w:color="auto"/>
          </w:divBdr>
          <w:divsChild>
            <w:div w:id="2044013481">
              <w:marLeft w:val="0"/>
              <w:marRight w:val="0"/>
              <w:marTop w:val="0"/>
              <w:marBottom w:val="0"/>
              <w:divBdr>
                <w:top w:val="none" w:sz="0" w:space="0" w:color="auto"/>
                <w:left w:val="none" w:sz="0" w:space="0" w:color="auto"/>
                <w:bottom w:val="none" w:sz="0" w:space="0" w:color="auto"/>
                <w:right w:val="none" w:sz="0" w:space="0" w:color="auto"/>
              </w:divBdr>
            </w:div>
          </w:divsChild>
        </w:div>
        <w:div w:id="290477248">
          <w:marLeft w:val="0"/>
          <w:marRight w:val="0"/>
          <w:marTop w:val="0"/>
          <w:marBottom w:val="0"/>
          <w:divBdr>
            <w:top w:val="none" w:sz="0" w:space="0" w:color="auto"/>
            <w:left w:val="none" w:sz="0" w:space="0" w:color="auto"/>
            <w:bottom w:val="none" w:sz="0" w:space="0" w:color="auto"/>
            <w:right w:val="none" w:sz="0" w:space="0" w:color="auto"/>
          </w:divBdr>
          <w:divsChild>
            <w:div w:id="1520505307">
              <w:marLeft w:val="0"/>
              <w:marRight w:val="0"/>
              <w:marTop w:val="0"/>
              <w:marBottom w:val="0"/>
              <w:divBdr>
                <w:top w:val="none" w:sz="0" w:space="0" w:color="auto"/>
                <w:left w:val="none" w:sz="0" w:space="0" w:color="auto"/>
                <w:bottom w:val="none" w:sz="0" w:space="0" w:color="auto"/>
                <w:right w:val="none" w:sz="0" w:space="0" w:color="auto"/>
              </w:divBdr>
            </w:div>
          </w:divsChild>
        </w:div>
        <w:div w:id="313608075">
          <w:marLeft w:val="0"/>
          <w:marRight w:val="0"/>
          <w:marTop w:val="0"/>
          <w:marBottom w:val="0"/>
          <w:divBdr>
            <w:top w:val="none" w:sz="0" w:space="0" w:color="auto"/>
            <w:left w:val="none" w:sz="0" w:space="0" w:color="auto"/>
            <w:bottom w:val="none" w:sz="0" w:space="0" w:color="auto"/>
            <w:right w:val="none" w:sz="0" w:space="0" w:color="auto"/>
          </w:divBdr>
          <w:divsChild>
            <w:div w:id="223444474">
              <w:marLeft w:val="0"/>
              <w:marRight w:val="0"/>
              <w:marTop w:val="0"/>
              <w:marBottom w:val="0"/>
              <w:divBdr>
                <w:top w:val="none" w:sz="0" w:space="0" w:color="auto"/>
                <w:left w:val="none" w:sz="0" w:space="0" w:color="auto"/>
                <w:bottom w:val="none" w:sz="0" w:space="0" w:color="auto"/>
                <w:right w:val="none" w:sz="0" w:space="0" w:color="auto"/>
              </w:divBdr>
            </w:div>
          </w:divsChild>
        </w:div>
        <w:div w:id="420955830">
          <w:marLeft w:val="0"/>
          <w:marRight w:val="0"/>
          <w:marTop w:val="0"/>
          <w:marBottom w:val="0"/>
          <w:divBdr>
            <w:top w:val="none" w:sz="0" w:space="0" w:color="auto"/>
            <w:left w:val="none" w:sz="0" w:space="0" w:color="auto"/>
            <w:bottom w:val="none" w:sz="0" w:space="0" w:color="auto"/>
            <w:right w:val="none" w:sz="0" w:space="0" w:color="auto"/>
          </w:divBdr>
          <w:divsChild>
            <w:div w:id="290209460">
              <w:marLeft w:val="0"/>
              <w:marRight w:val="0"/>
              <w:marTop w:val="0"/>
              <w:marBottom w:val="0"/>
              <w:divBdr>
                <w:top w:val="none" w:sz="0" w:space="0" w:color="auto"/>
                <w:left w:val="none" w:sz="0" w:space="0" w:color="auto"/>
                <w:bottom w:val="none" w:sz="0" w:space="0" w:color="auto"/>
                <w:right w:val="none" w:sz="0" w:space="0" w:color="auto"/>
              </w:divBdr>
            </w:div>
          </w:divsChild>
        </w:div>
        <w:div w:id="721639372">
          <w:marLeft w:val="0"/>
          <w:marRight w:val="0"/>
          <w:marTop w:val="0"/>
          <w:marBottom w:val="0"/>
          <w:divBdr>
            <w:top w:val="none" w:sz="0" w:space="0" w:color="auto"/>
            <w:left w:val="none" w:sz="0" w:space="0" w:color="auto"/>
            <w:bottom w:val="none" w:sz="0" w:space="0" w:color="auto"/>
            <w:right w:val="none" w:sz="0" w:space="0" w:color="auto"/>
          </w:divBdr>
          <w:divsChild>
            <w:div w:id="2074307763">
              <w:marLeft w:val="0"/>
              <w:marRight w:val="0"/>
              <w:marTop w:val="0"/>
              <w:marBottom w:val="0"/>
              <w:divBdr>
                <w:top w:val="none" w:sz="0" w:space="0" w:color="auto"/>
                <w:left w:val="none" w:sz="0" w:space="0" w:color="auto"/>
                <w:bottom w:val="none" w:sz="0" w:space="0" w:color="auto"/>
                <w:right w:val="none" w:sz="0" w:space="0" w:color="auto"/>
              </w:divBdr>
            </w:div>
          </w:divsChild>
        </w:div>
        <w:div w:id="743844615">
          <w:marLeft w:val="0"/>
          <w:marRight w:val="0"/>
          <w:marTop w:val="0"/>
          <w:marBottom w:val="0"/>
          <w:divBdr>
            <w:top w:val="none" w:sz="0" w:space="0" w:color="auto"/>
            <w:left w:val="none" w:sz="0" w:space="0" w:color="auto"/>
            <w:bottom w:val="none" w:sz="0" w:space="0" w:color="auto"/>
            <w:right w:val="none" w:sz="0" w:space="0" w:color="auto"/>
          </w:divBdr>
          <w:divsChild>
            <w:div w:id="1570846061">
              <w:marLeft w:val="0"/>
              <w:marRight w:val="0"/>
              <w:marTop w:val="0"/>
              <w:marBottom w:val="0"/>
              <w:divBdr>
                <w:top w:val="none" w:sz="0" w:space="0" w:color="auto"/>
                <w:left w:val="none" w:sz="0" w:space="0" w:color="auto"/>
                <w:bottom w:val="none" w:sz="0" w:space="0" w:color="auto"/>
                <w:right w:val="none" w:sz="0" w:space="0" w:color="auto"/>
              </w:divBdr>
            </w:div>
          </w:divsChild>
        </w:div>
        <w:div w:id="838423884">
          <w:marLeft w:val="0"/>
          <w:marRight w:val="0"/>
          <w:marTop w:val="0"/>
          <w:marBottom w:val="0"/>
          <w:divBdr>
            <w:top w:val="none" w:sz="0" w:space="0" w:color="auto"/>
            <w:left w:val="none" w:sz="0" w:space="0" w:color="auto"/>
            <w:bottom w:val="none" w:sz="0" w:space="0" w:color="auto"/>
            <w:right w:val="none" w:sz="0" w:space="0" w:color="auto"/>
          </w:divBdr>
          <w:divsChild>
            <w:div w:id="1648900962">
              <w:marLeft w:val="0"/>
              <w:marRight w:val="0"/>
              <w:marTop w:val="0"/>
              <w:marBottom w:val="0"/>
              <w:divBdr>
                <w:top w:val="none" w:sz="0" w:space="0" w:color="auto"/>
                <w:left w:val="none" w:sz="0" w:space="0" w:color="auto"/>
                <w:bottom w:val="none" w:sz="0" w:space="0" w:color="auto"/>
                <w:right w:val="none" w:sz="0" w:space="0" w:color="auto"/>
              </w:divBdr>
            </w:div>
          </w:divsChild>
        </w:div>
        <w:div w:id="851724637">
          <w:marLeft w:val="0"/>
          <w:marRight w:val="0"/>
          <w:marTop w:val="0"/>
          <w:marBottom w:val="0"/>
          <w:divBdr>
            <w:top w:val="none" w:sz="0" w:space="0" w:color="auto"/>
            <w:left w:val="none" w:sz="0" w:space="0" w:color="auto"/>
            <w:bottom w:val="none" w:sz="0" w:space="0" w:color="auto"/>
            <w:right w:val="none" w:sz="0" w:space="0" w:color="auto"/>
          </w:divBdr>
          <w:divsChild>
            <w:div w:id="160586109">
              <w:marLeft w:val="0"/>
              <w:marRight w:val="0"/>
              <w:marTop w:val="0"/>
              <w:marBottom w:val="0"/>
              <w:divBdr>
                <w:top w:val="none" w:sz="0" w:space="0" w:color="auto"/>
                <w:left w:val="none" w:sz="0" w:space="0" w:color="auto"/>
                <w:bottom w:val="none" w:sz="0" w:space="0" w:color="auto"/>
                <w:right w:val="none" w:sz="0" w:space="0" w:color="auto"/>
              </w:divBdr>
            </w:div>
          </w:divsChild>
        </w:div>
        <w:div w:id="898830840">
          <w:marLeft w:val="0"/>
          <w:marRight w:val="0"/>
          <w:marTop w:val="0"/>
          <w:marBottom w:val="0"/>
          <w:divBdr>
            <w:top w:val="none" w:sz="0" w:space="0" w:color="auto"/>
            <w:left w:val="none" w:sz="0" w:space="0" w:color="auto"/>
            <w:bottom w:val="none" w:sz="0" w:space="0" w:color="auto"/>
            <w:right w:val="none" w:sz="0" w:space="0" w:color="auto"/>
          </w:divBdr>
          <w:divsChild>
            <w:div w:id="1207835444">
              <w:marLeft w:val="0"/>
              <w:marRight w:val="0"/>
              <w:marTop w:val="0"/>
              <w:marBottom w:val="0"/>
              <w:divBdr>
                <w:top w:val="none" w:sz="0" w:space="0" w:color="auto"/>
                <w:left w:val="none" w:sz="0" w:space="0" w:color="auto"/>
                <w:bottom w:val="none" w:sz="0" w:space="0" w:color="auto"/>
                <w:right w:val="none" w:sz="0" w:space="0" w:color="auto"/>
              </w:divBdr>
            </w:div>
          </w:divsChild>
        </w:div>
        <w:div w:id="906577705">
          <w:marLeft w:val="0"/>
          <w:marRight w:val="0"/>
          <w:marTop w:val="0"/>
          <w:marBottom w:val="0"/>
          <w:divBdr>
            <w:top w:val="none" w:sz="0" w:space="0" w:color="auto"/>
            <w:left w:val="none" w:sz="0" w:space="0" w:color="auto"/>
            <w:bottom w:val="none" w:sz="0" w:space="0" w:color="auto"/>
            <w:right w:val="none" w:sz="0" w:space="0" w:color="auto"/>
          </w:divBdr>
          <w:divsChild>
            <w:div w:id="686103295">
              <w:marLeft w:val="0"/>
              <w:marRight w:val="0"/>
              <w:marTop w:val="0"/>
              <w:marBottom w:val="0"/>
              <w:divBdr>
                <w:top w:val="none" w:sz="0" w:space="0" w:color="auto"/>
                <w:left w:val="none" w:sz="0" w:space="0" w:color="auto"/>
                <w:bottom w:val="none" w:sz="0" w:space="0" w:color="auto"/>
                <w:right w:val="none" w:sz="0" w:space="0" w:color="auto"/>
              </w:divBdr>
            </w:div>
          </w:divsChild>
        </w:div>
        <w:div w:id="953559781">
          <w:marLeft w:val="0"/>
          <w:marRight w:val="0"/>
          <w:marTop w:val="0"/>
          <w:marBottom w:val="0"/>
          <w:divBdr>
            <w:top w:val="none" w:sz="0" w:space="0" w:color="auto"/>
            <w:left w:val="none" w:sz="0" w:space="0" w:color="auto"/>
            <w:bottom w:val="none" w:sz="0" w:space="0" w:color="auto"/>
            <w:right w:val="none" w:sz="0" w:space="0" w:color="auto"/>
          </w:divBdr>
          <w:divsChild>
            <w:div w:id="1495142392">
              <w:marLeft w:val="0"/>
              <w:marRight w:val="0"/>
              <w:marTop w:val="0"/>
              <w:marBottom w:val="0"/>
              <w:divBdr>
                <w:top w:val="none" w:sz="0" w:space="0" w:color="auto"/>
                <w:left w:val="none" w:sz="0" w:space="0" w:color="auto"/>
                <w:bottom w:val="none" w:sz="0" w:space="0" w:color="auto"/>
                <w:right w:val="none" w:sz="0" w:space="0" w:color="auto"/>
              </w:divBdr>
            </w:div>
          </w:divsChild>
        </w:div>
        <w:div w:id="1052071932">
          <w:marLeft w:val="0"/>
          <w:marRight w:val="0"/>
          <w:marTop w:val="0"/>
          <w:marBottom w:val="0"/>
          <w:divBdr>
            <w:top w:val="none" w:sz="0" w:space="0" w:color="auto"/>
            <w:left w:val="none" w:sz="0" w:space="0" w:color="auto"/>
            <w:bottom w:val="none" w:sz="0" w:space="0" w:color="auto"/>
            <w:right w:val="none" w:sz="0" w:space="0" w:color="auto"/>
          </w:divBdr>
          <w:divsChild>
            <w:div w:id="239410580">
              <w:marLeft w:val="0"/>
              <w:marRight w:val="0"/>
              <w:marTop w:val="0"/>
              <w:marBottom w:val="0"/>
              <w:divBdr>
                <w:top w:val="none" w:sz="0" w:space="0" w:color="auto"/>
                <w:left w:val="none" w:sz="0" w:space="0" w:color="auto"/>
                <w:bottom w:val="none" w:sz="0" w:space="0" w:color="auto"/>
                <w:right w:val="none" w:sz="0" w:space="0" w:color="auto"/>
              </w:divBdr>
            </w:div>
            <w:div w:id="533736358">
              <w:marLeft w:val="0"/>
              <w:marRight w:val="0"/>
              <w:marTop w:val="0"/>
              <w:marBottom w:val="0"/>
              <w:divBdr>
                <w:top w:val="none" w:sz="0" w:space="0" w:color="auto"/>
                <w:left w:val="none" w:sz="0" w:space="0" w:color="auto"/>
                <w:bottom w:val="none" w:sz="0" w:space="0" w:color="auto"/>
                <w:right w:val="none" w:sz="0" w:space="0" w:color="auto"/>
              </w:divBdr>
            </w:div>
          </w:divsChild>
        </w:div>
        <w:div w:id="1196699169">
          <w:marLeft w:val="0"/>
          <w:marRight w:val="0"/>
          <w:marTop w:val="0"/>
          <w:marBottom w:val="0"/>
          <w:divBdr>
            <w:top w:val="none" w:sz="0" w:space="0" w:color="auto"/>
            <w:left w:val="none" w:sz="0" w:space="0" w:color="auto"/>
            <w:bottom w:val="none" w:sz="0" w:space="0" w:color="auto"/>
            <w:right w:val="none" w:sz="0" w:space="0" w:color="auto"/>
          </w:divBdr>
          <w:divsChild>
            <w:div w:id="1292517486">
              <w:marLeft w:val="0"/>
              <w:marRight w:val="0"/>
              <w:marTop w:val="0"/>
              <w:marBottom w:val="0"/>
              <w:divBdr>
                <w:top w:val="none" w:sz="0" w:space="0" w:color="auto"/>
                <w:left w:val="none" w:sz="0" w:space="0" w:color="auto"/>
                <w:bottom w:val="none" w:sz="0" w:space="0" w:color="auto"/>
                <w:right w:val="none" w:sz="0" w:space="0" w:color="auto"/>
              </w:divBdr>
            </w:div>
          </w:divsChild>
        </w:div>
        <w:div w:id="1227062617">
          <w:marLeft w:val="0"/>
          <w:marRight w:val="0"/>
          <w:marTop w:val="0"/>
          <w:marBottom w:val="0"/>
          <w:divBdr>
            <w:top w:val="none" w:sz="0" w:space="0" w:color="auto"/>
            <w:left w:val="none" w:sz="0" w:space="0" w:color="auto"/>
            <w:bottom w:val="none" w:sz="0" w:space="0" w:color="auto"/>
            <w:right w:val="none" w:sz="0" w:space="0" w:color="auto"/>
          </w:divBdr>
          <w:divsChild>
            <w:div w:id="2017809105">
              <w:marLeft w:val="0"/>
              <w:marRight w:val="0"/>
              <w:marTop w:val="0"/>
              <w:marBottom w:val="0"/>
              <w:divBdr>
                <w:top w:val="none" w:sz="0" w:space="0" w:color="auto"/>
                <w:left w:val="none" w:sz="0" w:space="0" w:color="auto"/>
                <w:bottom w:val="none" w:sz="0" w:space="0" w:color="auto"/>
                <w:right w:val="none" w:sz="0" w:space="0" w:color="auto"/>
              </w:divBdr>
            </w:div>
          </w:divsChild>
        </w:div>
        <w:div w:id="1231381261">
          <w:marLeft w:val="0"/>
          <w:marRight w:val="0"/>
          <w:marTop w:val="0"/>
          <w:marBottom w:val="0"/>
          <w:divBdr>
            <w:top w:val="none" w:sz="0" w:space="0" w:color="auto"/>
            <w:left w:val="none" w:sz="0" w:space="0" w:color="auto"/>
            <w:bottom w:val="none" w:sz="0" w:space="0" w:color="auto"/>
            <w:right w:val="none" w:sz="0" w:space="0" w:color="auto"/>
          </w:divBdr>
          <w:divsChild>
            <w:div w:id="1046639719">
              <w:marLeft w:val="0"/>
              <w:marRight w:val="0"/>
              <w:marTop w:val="0"/>
              <w:marBottom w:val="0"/>
              <w:divBdr>
                <w:top w:val="none" w:sz="0" w:space="0" w:color="auto"/>
                <w:left w:val="none" w:sz="0" w:space="0" w:color="auto"/>
                <w:bottom w:val="none" w:sz="0" w:space="0" w:color="auto"/>
                <w:right w:val="none" w:sz="0" w:space="0" w:color="auto"/>
              </w:divBdr>
            </w:div>
          </w:divsChild>
        </w:div>
        <w:div w:id="1248341534">
          <w:marLeft w:val="0"/>
          <w:marRight w:val="0"/>
          <w:marTop w:val="0"/>
          <w:marBottom w:val="0"/>
          <w:divBdr>
            <w:top w:val="none" w:sz="0" w:space="0" w:color="auto"/>
            <w:left w:val="none" w:sz="0" w:space="0" w:color="auto"/>
            <w:bottom w:val="none" w:sz="0" w:space="0" w:color="auto"/>
            <w:right w:val="none" w:sz="0" w:space="0" w:color="auto"/>
          </w:divBdr>
          <w:divsChild>
            <w:div w:id="958412435">
              <w:marLeft w:val="0"/>
              <w:marRight w:val="0"/>
              <w:marTop w:val="0"/>
              <w:marBottom w:val="0"/>
              <w:divBdr>
                <w:top w:val="none" w:sz="0" w:space="0" w:color="auto"/>
                <w:left w:val="none" w:sz="0" w:space="0" w:color="auto"/>
                <w:bottom w:val="none" w:sz="0" w:space="0" w:color="auto"/>
                <w:right w:val="none" w:sz="0" w:space="0" w:color="auto"/>
              </w:divBdr>
            </w:div>
          </w:divsChild>
        </w:div>
        <w:div w:id="1296988559">
          <w:marLeft w:val="0"/>
          <w:marRight w:val="0"/>
          <w:marTop w:val="0"/>
          <w:marBottom w:val="0"/>
          <w:divBdr>
            <w:top w:val="none" w:sz="0" w:space="0" w:color="auto"/>
            <w:left w:val="none" w:sz="0" w:space="0" w:color="auto"/>
            <w:bottom w:val="none" w:sz="0" w:space="0" w:color="auto"/>
            <w:right w:val="none" w:sz="0" w:space="0" w:color="auto"/>
          </w:divBdr>
          <w:divsChild>
            <w:div w:id="1454132591">
              <w:marLeft w:val="0"/>
              <w:marRight w:val="0"/>
              <w:marTop w:val="0"/>
              <w:marBottom w:val="0"/>
              <w:divBdr>
                <w:top w:val="none" w:sz="0" w:space="0" w:color="auto"/>
                <w:left w:val="none" w:sz="0" w:space="0" w:color="auto"/>
                <w:bottom w:val="none" w:sz="0" w:space="0" w:color="auto"/>
                <w:right w:val="none" w:sz="0" w:space="0" w:color="auto"/>
              </w:divBdr>
            </w:div>
          </w:divsChild>
        </w:div>
        <w:div w:id="1597443418">
          <w:marLeft w:val="0"/>
          <w:marRight w:val="0"/>
          <w:marTop w:val="0"/>
          <w:marBottom w:val="0"/>
          <w:divBdr>
            <w:top w:val="none" w:sz="0" w:space="0" w:color="auto"/>
            <w:left w:val="none" w:sz="0" w:space="0" w:color="auto"/>
            <w:bottom w:val="none" w:sz="0" w:space="0" w:color="auto"/>
            <w:right w:val="none" w:sz="0" w:space="0" w:color="auto"/>
          </w:divBdr>
          <w:divsChild>
            <w:div w:id="951129969">
              <w:marLeft w:val="0"/>
              <w:marRight w:val="0"/>
              <w:marTop w:val="0"/>
              <w:marBottom w:val="0"/>
              <w:divBdr>
                <w:top w:val="none" w:sz="0" w:space="0" w:color="auto"/>
                <w:left w:val="none" w:sz="0" w:space="0" w:color="auto"/>
                <w:bottom w:val="none" w:sz="0" w:space="0" w:color="auto"/>
                <w:right w:val="none" w:sz="0" w:space="0" w:color="auto"/>
              </w:divBdr>
            </w:div>
          </w:divsChild>
        </w:div>
        <w:div w:id="1825273585">
          <w:marLeft w:val="0"/>
          <w:marRight w:val="0"/>
          <w:marTop w:val="0"/>
          <w:marBottom w:val="0"/>
          <w:divBdr>
            <w:top w:val="none" w:sz="0" w:space="0" w:color="auto"/>
            <w:left w:val="none" w:sz="0" w:space="0" w:color="auto"/>
            <w:bottom w:val="none" w:sz="0" w:space="0" w:color="auto"/>
            <w:right w:val="none" w:sz="0" w:space="0" w:color="auto"/>
          </w:divBdr>
          <w:divsChild>
            <w:div w:id="1604460425">
              <w:marLeft w:val="0"/>
              <w:marRight w:val="0"/>
              <w:marTop w:val="0"/>
              <w:marBottom w:val="0"/>
              <w:divBdr>
                <w:top w:val="none" w:sz="0" w:space="0" w:color="auto"/>
                <w:left w:val="none" w:sz="0" w:space="0" w:color="auto"/>
                <w:bottom w:val="none" w:sz="0" w:space="0" w:color="auto"/>
                <w:right w:val="none" w:sz="0" w:space="0" w:color="auto"/>
              </w:divBdr>
            </w:div>
          </w:divsChild>
        </w:div>
        <w:div w:id="1917322570">
          <w:marLeft w:val="0"/>
          <w:marRight w:val="0"/>
          <w:marTop w:val="0"/>
          <w:marBottom w:val="0"/>
          <w:divBdr>
            <w:top w:val="none" w:sz="0" w:space="0" w:color="auto"/>
            <w:left w:val="none" w:sz="0" w:space="0" w:color="auto"/>
            <w:bottom w:val="none" w:sz="0" w:space="0" w:color="auto"/>
            <w:right w:val="none" w:sz="0" w:space="0" w:color="auto"/>
          </w:divBdr>
          <w:divsChild>
            <w:div w:id="12541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16184">
      <w:bodyDiv w:val="1"/>
      <w:marLeft w:val="0"/>
      <w:marRight w:val="0"/>
      <w:marTop w:val="0"/>
      <w:marBottom w:val="0"/>
      <w:divBdr>
        <w:top w:val="none" w:sz="0" w:space="0" w:color="auto"/>
        <w:left w:val="none" w:sz="0" w:space="0" w:color="auto"/>
        <w:bottom w:val="none" w:sz="0" w:space="0" w:color="auto"/>
        <w:right w:val="none" w:sz="0" w:space="0" w:color="auto"/>
      </w:divBdr>
    </w:div>
    <w:div w:id="987516974">
      <w:bodyDiv w:val="1"/>
      <w:marLeft w:val="0"/>
      <w:marRight w:val="0"/>
      <w:marTop w:val="0"/>
      <w:marBottom w:val="0"/>
      <w:divBdr>
        <w:top w:val="none" w:sz="0" w:space="0" w:color="auto"/>
        <w:left w:val="none" w:sz="0" w:space="0" w:color="auto"/>
        <w:bottom w:val="none" w:sz="0" w:space="0" w:color="auto"/>
        <w:right w:val="none" w:sz="0" w:space="0" w:color="auto"/>
      </w:divBdr>
    </w:div>
    <w:div w:id="1142770002">
      <w:bodyDiv w:val="1"/>
      <w:marLeft w:val="0"/>
      <w:marRight w:val="0"/>
      <w:marTop w:val="0"/>
      <w:marBottom w:val="0"/>
      <w:divBdr>
        <w:top w:val="none" w:sz="0" w:space="0" w:color="auto"/>
        <w:left w:val="none" w:sz="0" w:space="0" w:color="auto"/>
        <w:bottom w:val="none" w:sz="0" w:space="0" w:color="auto"/>
        <w:right w:val="none" w:sz="0" w:space="0" w:color="auto"/>
      </w:divBdr>
    </w:div>
    <w:div w:id="1227646626">
      <w:bodyDiv w:val="1"/>
      <w:marLeft w:val="0"/>
      <w:marRight w:val="0"/>
      <w:marTop w:val="0"/>
      <w:marBottom w:val="0"/>
      <w:divBdr>
        <w:top w:val="none" w:sz="0" w:space="0" w:color="auto"/>
        <w:left w:val="none" w:sz="0" w:space="0" w:color="auto"/>
        <w:bottom w:val="none" w:sz="0" w:space="0" w:color="auto"/>
        <w:right w:val="none" w:sz="0" w:space="0" w:color="auto"/>
      </w:divBdr>
      <w:divsChild>
        <w:div w:id="628775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7823242">
          <w:blockQuote w:val="1"/>
          <w:marLeft w:val="720"/>
          <w:marRight w:val="720"/>
          <w:marTop w:val="100"/>
          <w:marBottom w:val="100"/>
          <w:divBdr>
            <w:top w:val="none" w:sz="0" w:space="0" w:color="auto"/>
            <w:left w:val="none" w:sz="0" w:space="0" w:color="auto"/>
            <w:bottom w:val="none" w:sz="0" w:space="0" w:color="auto"/>
            <w:right w:val="none" w:sz="0" w:space="0" w:color="auto"/>
          </w:divBdr>
        </w:div>
        <w:div w:id="133984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55877050">
          <w:blockQuote w:val="1"/>
          <w:marLeft w:val="720"/>
          <w:marRight w:val="720"/>
          <w:marTop w:val="100"/>
          <w:marBottom w:val="100"/>
          <w:divBdr>
            <w:top w:val="none" w:sz="0" w:space="0" w:color="auto"/>
            <w:left w:val="none" w:sz="0" w:space="0" w:color="auto"/>
            <w:bottom w:val="none" w:sz="0" w:space="0" w:color="auto"/>
            <w:right w:val="none" w:sz="0" w:space="0" w:color="auto"/>
          </w:divBdr>
        </w:div>
        <w:div w:id="591742954">
          <w:blockQuote w:val="1"/>
          <w:marLeft w:val="720"/>
          <w:marRight w:val="720"/>
          <w:marTop w:val="100"/>
          <w:marBottom w:val="100"/>
          <w:divBdr>
            <w:top w:val="none" w:sz="0" w:space="0" w:color="auto"/>
            <w:left w:val="none" w:sz="0" w:space="0" w:color="auto"/>
            <w:bottom w:val="none" w:sz="0" w:space="0" w:color="auto"/>
            <w:right w:val="none" w:sz="0" w:space="0" w:color="auto"/>
          </w:divBdr>
        </w:div>
        <w:div w:id="624193924">
          <w:blockQuote w:val="1"/>
          <w:marLeft w:val="720"/>
          <w:marRight w:val="720"/>
          <w:marTop w:val="100"/>
          <w:marBottom w:val="100"/>
          <w:divBdr>
            <w:top w:val="none" w:sz="0" w:space="0" w:color="auto"/>
            <w:left w:val="none" w:sz="0" w:space="0" w:color="auto"/>
            <w:bottom w:val="none" w:sz="0" w:space="0" w:color="auto"/>
            <w:right w:val="none" w:sz="0" w:space="0" w:color="auto"/>
          </w:divBdr>
        </w:div>
        <w:div w:id="709450462">
          <w:blockQuote w:val="1"/>
          <w:marLeft w:val="720"/>
          <w:marRight w:val="720"/>
          <w:marTop w:val="100"/>
          <w:marBottom w:val="100"/>
          <w:divBdr>
            <w:top w:val="none" w:sz="0" w:space="0" w:color="auto"/>
            <w:left w:val="none" w:sz="0" w:space="0" w:color="auto"/>
            <w:bottom w:val="none" w:sz="0" w:space="0" w:color="auto"/>
            <w:right w:val="none" w:sz="0" w:space="0" w:color="auto"/>
          </w:divBdr>
        </w:div>
        <w:div w:id="775367107">
          <w:blockQuote w:val="1"/>
          <w:marLeft w:val="720"/>
          <w:marRight w:val="720"/>
          <w:marTop w:val="100"/>
          <w:marBottom w:val="100"/>
          <w:divBdr>
            <w:top w:val="none" w:sz="0" w:space="0" w:color="auto"/>
            <w:left w:val="none" w:sz="0" w:space="0" w:color="auto"/>
            <w:bottom w:val="none" w:sz="0" w:space="0" w:color="auto"/>
            <w:right w:val="none" w:sz="0" w:space="0" w:color="auto"/>
          </w:divBdr>
        </w:div>
        <w:div w:id="792989709">
          <w:blockQuote w:val="1"/>
          <w:marLeft w:val="720"/>
          <w:marRight w:val="720"/>
          <w:marTop w:val="100"/>
          <w:marBottom w:val="100"/>
          <w:divBdr>
            <w:top w:val="none" w:sz="0" w:space="0" w:color="auto"/>
            <w:left w:val="none" w:sz="0" w:space="0" w:color="auto"/>
            <w:bottom w:val="none" w:sz="0" w:space="0" w:color="auto"/>
            <w:right w:val="none" w:sz="0" w:space="0" w:color="auto"/>
          </w:divBdr>
        </w:div>
        <w:div w:id="797837180">
          <w:blockQuote w:val="1"/>
          <w:marLeft w:val="720"/>
          <w:marRight w:val="720"/>
          <w:marTop w:val="100"/>
          <w:marBottom w:val="100"/>
          <w:divBdr>
            <w:top w:val="none" w:sz="0" w:space="0" w:color="auto"/>
            <w:left w:val="none" w:sz="0" w:space="0" w:color="auto"/>
            <w:bottom w:val="none" w:sz="0" w:space="0" w:color="auto"/>
            <w:right w:val="none" w:sz="0" w:space="0" w:color="auto"/>
          </w:divBdr>
        </w:div>
        <w:div w:id="826438885">
          <w:blockQuote w:val="1"/>
          <w:marLeft w:val="720"/>
          <w:marRight w:val="720"/>
          <w:marTop w:val="100"/>
          <w:marBottom w:val="100"/>
          <w:divBdr>
            <w:top w:val="none" w:sz="0" w:space="0" w:color="auto"/>
            <w:left w:val="none" w:sz="0" w:space="0" w:color="auto"/>
            <w:bottom w:val="none" w:sz="0" w:space="0" w:color="auto"/>
            <w:right w:val="none" w:sz="0" w:space="0" w:color="auto"/>
          </w:divBdr>
        </w:div>
        <w:div w:id="930234320">
          <w:blockQuote w:val="1"/>
          <w:marLeft w:val="720"/>
          <w:marRight w:val="720"/>
          <w:marTop w:val="100"/>
          <w:marBottom w:val="100"/>
          <w:divBdr>
            <w:top w:val="none" w:sz="0" w:space="0" w:color="auto"/>
            <w:left w:val="none" w:sz="0" w:space="0" w:color="auto"/>
            <w:bottom w:val="none" w:sz="0" w:space="0" w:color="auto"/>
            <w:right w:val="none" w:sz="0" w:space="0" w:color="auto"/>
          </w:divBdr>
        </w:div>
        <w:div w:id="10702688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71718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1746883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265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051736">
          <w:blockQuote w:val="1"/>
          <w:marLeft w:val="720"/>
          <w:marRight w:val="720"/>
          <w:marTop w:val="100"/>
          <w:marBottom w:val="100"/>
          <w:divBdr>
            <w:top w:val="none" w:sz="0" w:space="0" w:color="auto"/>
            <w:left w:val="none" w:sz="0" w:space="0" w:color="auto"/>
            <w:bottom w:val="none" w:sz="0" w:space="0" w:color="auto"/>
            <w:right w:val="none" w:sz="0" w:space="0" w:color="auto"/>
          </w:divBdr>
        </w:div>
        <w:div w:id="1377075151">
          <w:blockQuote w:val="1"/>
          <w:marLeft w:val="720"/>
          <w:marRight w:val="720"/>
          <w:marTop w:val="100"/>
          <w:marBottom w:val="100"/>
          <w:divBdr>
            <w:top w:val="none" w:sz="0" w:space="0" w:color="auto"/>
            <w:left w:val="none" w:sz="0" w:space="0" w:color="auto"/>
            <w:bottom w:val="none" w:sz="0" w:space="0" w:color="auto"/>
            <w:right w:val="none" w:sz="0" w:space="0" w:color="auto"/>
          </w:divBdr>
        </w:div>
        <w:div w:id="14281190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533715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54875293">
          <w:marLeft w:val="0"/>
          <w:marRight w:val="0"/>
          <w:marTop w:val="0"/>
          <w:marBottom w:val="0"/>
          <w:divBdr>
            <w:top w:val="none" w:sz="0" w:space="0" w:color="auto"/>
            <w:left w:val="none" w:sz="0" w:space="0" w:color="auto"/>
            <w:bottom w:val="none" w:sz="0" w:space="0" w:color="auto"/>
            <w:right w:val="none" w:sz="0" w:space="0" w:color="auto"/>
          </w:divBdr>
          <w:divsChild>
            <w:div w:id="1254627062">
              <w:marLeft w:val="0"/>
              <w:marRight w:val="0"/>
              <w:marTop w:val="0"/>
              <w:marBottom w:val="0"/>
              <w:divBdr>
                <w:top w:val="none" w:sz="0" w:space="0" w:color="auto"/>
                <w:left w:val="none" w:sz="0" w:space="0" w:color="auto"/>
                <w:bottom w:val="none" w:sz="0" w:space="0" w:color="auto"/>
                <w:right w:val="none" w:sz="0" w:space="0" w:color="auto"/>
              </w:divBdr>
              <w:divsChild>
                <w:div w:id="1919173665">
                  <w:marLeft w:val="0"/>
                  <w:marRight w:val="0"/>
                  <w:marTop w:val="0"/>
                  <w:marBottom w:val="0"/>
                  <w:divBdr>
                    <w:top w:val="none" w:sz="0" w:space="0" w:color="auto"/>
                    <w:left w:val="none" w:sz="0" w:space="0" w:color="auto"/>
                    <w:bottom w:val="none" w:sz="0" w:space="0" w:color="auto"/>
                    <w:right w:val="none" w:sz="0" w:space="0" w:color="auto"/>
                  </w:divBdr>
                  <w:divsChild>
                    <w:div w:id="634992370">
                      <w:marLeft w:val="0"/>
                      <w:marRight w:val="0"/>
                      <w:marTop w:val="0"/>
                      <w:marBottom w:val="0"/>
                      <w:divBdr>
                        <w:top w:val="none" w:sz="0" w:space="0" w:color="auto"/>
                        <w:left w:val="none" w:sz="0" w:space="0" w:color="auto"/>
                        <w:bottom w:val="none" w:sz="0" w:space="0" w:color="auto"/>
                        <w:right w:val="none" w:sz="0" w:space="0" w:color="auto"/>
                      </w:divBdr>
                    </w:div>
                    <w:div w:id="142903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051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547585">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55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20728043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9720518">
      <w:bodyDiv w:val="1"/>
      <w:marLeft w:val="0"/>
      <w:marRight w:val="0"/>
      <w:marTop w:val="0"/>
      <w:marBottom w:val="0"/>
      <w:divBdr>
        <w:top w:val="none" w:sz="0" w:space="0" w:color="auto"/>
        <w:left w:val="none" w:sz="0" w:space="0" w:color="auto"/>
        <w:bottom w:val="none" w:sz="0" w:space="0" w:color="auto"/>
        <w:right w:val="none" w:sz="0" w:space="0" w:color="auto"/>
      </w:divBdr>
    </w:div>
    <w:div w:id="1454639673">
      <w:bodyDiv w:val="1"/>
      <w:marLeft w:val="0"/>
      <w:marRight w:val="0"/>
      <w:marTop w:val="0"/>
      <w:marBottom w:val="0"/>
      <w:divBdr>
        <w:top w:val="none" w:sz="0" w:space="0" w:color="auto"/>
        <w:left w:val="none" w:sz="0" w:space="0" w:color="auto"/>
        <w:bottom w:val="none" w:sz="0" w:space="0" w:color="auto"/>
        <w:right w:val="none" w:sz="0" w:space="0" w:color="auto"/>
      </w:divBdr>
      <w:divsChild>
        <w:div w:id="43917818">
          <w:blockQuote w:val="1"/>
          <w:marLeft w:val="720"/>
          <w:marRight w:val="720"/>
          <w:marTop w:val="100"/>
          <w:marBottom w:val="100"/>
          <w:divBdr>
            <w:top w:val="none" w:sz="0" w:space="0" w:color="auto"/>
            <w:left w:val="none" w:sz="0" w:space="0" w:color="auto"/>
            <w:bottom w:val="none" w:sz="0" w:space="0" w:color="auto"/>
            <w:right w:val="none" w:sz="0" w:space="0" w:color="auto"/>
          </w:divBdr>
        </w:div>
        <w:div w:id="66852878">
          <w:blockQuote w:val="1"/>
          <w:marLeft w:val="720"/>
          <w:marRight w:val="720"/>
          <w:marTop w:val="100"/>
          <w:marBottom w:val="100"/>
          <w:divBdr>
            <w:top w:val="none" w:sz="0" w:space="0" w:color="auto"/>
            <w:left w:val="none" w:sz="0" w:space="0" w:color="auto"/>
            <w:bottom w:val="none" w:sz="0" w:space="0" w:color="auto"/>
            <w:right w:val="none" w:sz="0" w:space="0" w:color="auto"/>
          </w:divBdr>
        </w:div>
        <w:div w:id="107430665">
          <w:blockQuote w:val="1"/>
          <w:marLeft w:val="720"/>
          <w:marRight w:val="720"/>
          <w:marTop w:val="100"/>
          <w:marBottom w:val="100"/>
          <w:divBdr>
            <w:top w:val="none" w:sz="0" w:space="0" w:color="auto"/>
            <w:left w:val="none" w:sz="0" w:space="0" w:color="auto"/>
            <w:bottom w:val="none" w:sz="0" w:space="0" w:color="auto"/>
            <w:right w:val="none" w:sz="0" w:space="0" w:color="auto"/>
          </w:divBdr>
        </w:div>
        <w:div w:id="152337988">
          <w:blockQuote w:val="1"/>
          <w:marLeft w:val="720"/>
          <w:marRight w:val="720"/>
          <w:marTop w:val="100"/>
          <w:marBottom w:val="100"/>
          <w:divBdr>
            <w:top w:val="none" w:sz="0" w:space="0" w:color="auto"/>
            <w:left w:val="none" w:sz="0" w:space="0" w:color="auto"/>
            <w:bottom w:val="none" w:sz="0" w:space="0" w:color="auto"/>
            <w:right w:val="none" w:sz="0" w:space="0" w:color="auto"/>
          </w:divBdr>
        </w:div>
        <w:div w:id="163982671">
          <w:blockQuote w:val="1"/>
          <w:marLeft w:val="720"/>
          <w:marRight w:val="720"/>
          <w:marTop w:val="100"/>
          <w:marBottom w:val="100"/>
          <w:divBdr>
            <w:top w:val="none" w:sz="0" w:space="0" w:color="auto"/>
            <w:left w:val="none" w:sz="0" w:space="0" w:color="auto"/>
            <w:bottom w:val="none" w:sz="0" w:space="0" w:color="auto"/>
            <w:right w:val="none" w:sz="0" w:space="0" w:color="auto"/>
          </w:divBdr>
        </w:div>
        <w:div w:id="285625218">
          <w:blockQuote w:val="1"/>
          <w:marLeft w:val="720"/>
          <w:marRight w:val="720"/>
          <w:marTop w:val="100"/>
          <w:marBottom w:val="100"/>
          <w:divBdr>
            <w:top w:val="none" w:sz="0" w:space="0" w:color="auto"/>
            <w:left w:val="none" w:sz="0" w:space="0" w:color="auto"/>
            <w:bottom w:val="none" w:sz="0" w:space="0" w:color="auto"/>
            <w:right w:val="none" w:sz="0" w:space="0" w:color="auto"/>
          </w:divBdr>
        </w:div>
        <w:div w:id="378745570">
          <w:blockQuote w:val="1"/>
          <w:marLeft w:val="720"/>
          <w:marRight w:val="720"/>
          <w:marTop w:val="100"/>
          <w:marBottom w:val="100"/>
          <w:divBdr>
            <w:top w:val="none" w:sz="0" w:space="0" w:color="auto"/>
            <w:left w:val="none" w:sz="0" w:space="0" w:color="auto"/>
            <w:bottom w:val="none" w:sz="0" w:space="0" w:color="auto"/>
            <w:right w:val="none" w:sz="0" w:space="0" w:color="auto"/>
          </w:divBdr>
        </w:div>
        <w:div w:id="408888511">
          <w:blockQuote w:val="1"/>
          <w:marLeft w:val="720"/>
          <w:marRight w:val="720"/>
          <w:marTop w:val="100"/>
          <w:marBottom w:val="100"/>
          <w:divBdr>
            <w:top w:val="none" w:sz="0" w:space="0" w:color="auto"/>
            <w:left w:val="none" w:sz="0" w:space="0" w:color="auto"/>
            <w:bottom w:val="none" w:sz="0" w:space="0" w:color="auto"/>
            <w:right w:val="none" w:sz="0" w:space="0" w:color="auto"/>
          </w:divBdr>
        </w:div>
        <w:div w:id="476535016">
          <w:blockQuote w:val="1"/>
          <w:marLeft w:val="720"/>
          <w:marRight w:val="720"/>
          <w:marTop w:val="100"/>
          <w:marBottom w:val="100"/>
          <w:divBdr>
            <w:top w:val="none" w:sz="0" w:space="0" w:color="auto"/>
            <w:left w:val="none" w:sz="0" w:space="0" w:color="auto"/>
            <w:bottom w:val="none" w:sz="0" w:space="0" w:color="auto"/>
            <w:right w:val="none" w:sz="0" w:space="0" w:color="auto"/>
          </w:divBdr>
        </w:div>
        <w:div w:id="836505141">
          <w:blockQuote w:val="1"/>
          <w:marLeft w:val="720"/>
          <w:marRight w:val="720"/>
          <w:marTop w:val="100"/>
          <w:marBottom w:val="100"/>
          <w:divBdr>
            <w:top w:val="none" w:sz="0" w:space="0" w:color="auto"/>
            <w:left w:val="none" w:sz="0" w:space="0" w:color="auto"/>
            <w:bottom w:val="none" w:sz="0" w:space="0" w:color="auto"/>
            <w:right w:val="none" w:sz="0" w:space="0" w:color="auto"/>
          </w:divBdr>
        </w:div>
        <w:div w:id="1246110039">
          <w:blockQuote w:val="1"/>
          <w:marLeft w:val="720"/>
          <w:marRight w:val="720"/>
          <w:marTop w:val="100"/>
          <w:marBottom w:val="100"/>
          <w:divBdr>
            <w:top w:val="none" w:sz="0" w:space="0" w:color="auto"/>
            <w:left w:val="none" w:sz="0" w:space="0" w:color="auto"/>
            <w:bottom w:val="none" w:sz="0" w:space="0" w:color="auto"/>
            <w:right w:val="none" w:sz="0" w:space="0" w:color="auto"/>
          </w:divBdr>
        </w:div>
        <w:div w:id="1317994636">
          <w:blockQuote w:val="1"/>
          <w:marLeft w:val="720"/>
          <w:marRight w:val="720"/>
          <w:marTop w:val="100"/>
          <w:marBottom w:val="100"/>
          <w:divBdr>
            <w:top w:val="none" w:sz="0" w:space="0" w:color="auto"/>
            <w:left w:val="none" w:sz="0" w:space="0" w:color="auto"/>
            <w:bottom w:val="none" w:sz="0" w:space="0" w:color="auto"/>
            <w:right w:val="none" w:sz="0" w:space="0" w:color="auto"/>
          </w:divBdr>
        </w:div>
        <w:div w:id="145617149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2073021">
          <w:blockQuote w:val="1"/>
          <w:marLeft w:val="720"/>
          <w:marRight w:val="720"/>
          <w:marTop w:val="100"/>
          <w:marBottom w:val="100"/>
          <w:divBdr>
            <w:top w:val="none" w:sz="0" w:space="0" w:color="auto"/>
            <w:left w:val="none" w:sz="0" w:space="0" w:color="auto"/>
            <w:bottom w:val="none" w:sz="0" w:space="0" w:color="auto"/>
            <w:right w:val="none" w:sz="0" w:space="0" w:color="auto"/>
          </w:divBdr>
        </w:div>
        <w:div w:id="14922607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16928604">
          <w:blockQuote w:val="1"/>
          <w:marLeft w:val="720"/>
          <w:marRight w:val="720"/>
          <w:marTop w:val="100"/>
          <w:marBottom w:val="100"/>
          <w:divBdr>
            <w:top w:val="none" w:sz="0" w:space="0" w:color="auto"/>
            <w:left w:val="none" w:sz="0" w:space="0" w:color="auto"/>
            <w:bottom w:val="none" w:sz="0" w:space="0" w:color="auto"/>
            <w:right w:val="none" w:sz="0" w:space="0" w:color="auto"/>
          </w:divBdr>
        </w:div>
        <w:div w:id="1832283363">
          <w:blockQuote w:val="1"/>
          <w:marLeft w:val="720"/>
          <w:marRight w:val="720"/>
          <w:marTop w:val="100"/>
          <w:marBottom w:val="100"/>
          <w:divBdr>
            <w:top w:val="none" w:sz="0" w:space="0" w:color="auto"/>
            <w:left w:val="none" w:sz="0" w:space="0" w:color="auto"/>
            <w:bottom w:val="none" w:sz="0" w:space="0" w:color="auto"/>
            <w:right w:val="none" w:sz="0" w:space="0" w:color="auto"/>
          </w:divBdr>
        </w:div>
        <w:div w:id="1836260254">
          <w:blockQuote w:val="1"/>
          <w:marLeft w:val="720"/>
          <w:marRight w:val="720"/>
          <w:marTop w:val="100"/>
          <w:marBottom w:val="100"/>
          <w:divBdr>
            <w:top w:val="none" w:sz="0" w:space="0" w:color="auto"/>
            <w:left w:val="none" w:sz="0" w:space="0" w:color="auto"/>
            <w:bottom w:val="none" w:sz="0" w:space="0" w:color="auto"/>
            <w:right w:val="none" w:sz="0" w:space="0" w:color="auto"/>
          </w:divBdr>
        </w:div>
        <w:div w:id="1876700419">
          <w:blockQuote w:val="1"/>
          <w:marLeft w:val="720"/>
          <w:marRight w:val="720"/>
          <w:marTop w:val="100"/>
          <w:marBottom w:val="100"/>
          <w:divBdr>
            <w:top w:val="none" w:sz="0" w:space="0" w:color="auto"/>
            <w:left w:val="none" w:sz="0" w:space="0" w:color="auto"/>
            <w:bottom w:val="none" w:sz="0" w:space="0" w:color="auto"/>
            <w:right w:val="none" w:sz="0" w:space="0" w:color="auto"/>
          </w:divBdr>
        </w:div>
        <w:div w:id="1903981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6812449">
          <w:blockQuote w:val="1"/>
          <w:marLeft w:val="720"/>
          <w:marRight w:val="720"/>
          <w:marTop w:val="100"/>
          <w:marBottom w:val="100"/>
          <w:divBdr>
            <w:top w:val="none" w:sz="0" w:space="0" w:color="auto"/>
            <w:left w:val="none" w:sz="0" w:space="0" w:color="auto"/>
            <w:bottom w:val="none" w:sz="0" w:space="0" w:color="auto"/>
            <w:right w:val="none" w:sz="0" w:space="0" w:color="auto"/>
          </w:divBdr>
        </w:div>
        <w:div w:id="1975717942">
          <w:marLeft w:val="0"/>
          <w:marRight w:val="0"/>
          <w:marTop w:val="0"/>
          <w:marBottom w:val="0"/>
          <w:divBdr>
            <w:top w:val="none" w:sz="0" w:space="0" w:color="auto"/>
            <w:left w:val="none" w:sz="0" w:space="0" w:color="auto"/>
            <w:bottom w:val="none" w:sz="0" w:space="0" w:color="auto"/>
            <w:right w:val="none" w:sz="0" w:space="0" w:color="auto"/>
          </w:divBdr>
          <w:divsChild>
            <w:div w:id="1091508782">
              <w:marLeft w:val="0"/>
              <w:marRight w:val="0"/>
              <w:marTop w:val="0"/>
              <w:marBottom w:val="0"/>
              <w:divBdr>
                <w:top w:val="none" w:sz="0" w:space="0" w:color="auto"/>
                <w:left w:val="none" w:sz="0" w:space="0" w:color="auto"/>
                <w:bottom w:val="none" w:sz="0" w:space="0" w:color="auto"/>
                <w:right w:val="none" w:sz="0" w:space="0" w:color="auto"/>
              </w:divBdr>
              <w:divsChild>
                <w:div w:id="1504517120">
                  <w:marLeft w:val="0"/>
                  <w:marRight w:val="0"/>
                  <w:marTop w:val="0"/>
                  <w:marBottom w:val="0"/>
                  <w:divBdr>
                    <w:top w:val="none" w:sz="0" w:space="0" w:color="auto"/>
                    <w:left w:val="none" w:sz="0" w:space="0" w:color="auto"/>
                    <w:bottom w:val="none" w:sz="0" w:space="0" w:color="auto"/>
                    <w:right w:val="none" w:sz="0" w:space="0" w:color="auto"/>
                  </w:divBdr>
                  <w:divsChild>
                    <w:div w:id="838696256">
                      <w:marLeft w:val="0"/>
                      <w:marRight w:val="0"/>
                      <w:marTop w:val="0"/>
                      <w:marBottom w:val="0"/>
                      <w:divBdr>
                        <w:top w:val="none" w:sz="0" w:space="0" w:color="auto"/>
                        <w:left w:val="none" w:sz="0" w:space="0" w:color="auto"/>
                        <w:bottom w:val="none" w:sz="0" w:space="0" w:color="auto"/>
                        <w:right w:val="none" w:sz="0" w:space="0" w:color="auto"/>
                      </w:divBdr>
                    </w:div>
                    <w:div w:id="104490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639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98149446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8380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0344624">
      <w:bodyDiv w:val="1"/>
      <w:marLeft w:val="0"/>
      <w:marRight w:val="0"/>
      <w:marTop w:val="0"/>
      <w:marBottom w:val="0"/>
      <w:divBdr>
        <w:top w:val="none" w:sz="0" w:space="0" w:color="auto"/>
        <w:left w:val="none" w:sz="0" w:space="0" w:color="auto"/>
        <w:bottom w:val="none" w:sz="0" w:space="0" w:color="auto"/>
        <w:right w:val="none" w:sz="0" w:space="0" w:color="auto"/>
      </w:divBdr>
    </w:div>
    <w:div w:id="1489059118">
      <w:bodyDiv w:val="1"/>
      <w:marLeft w:val="0"/>
      <w:marRight w:val="0"/>
      <w:marTop w:val="0"/>
      <w:marBottom w:val="0"/>
      <w:divBdr>
        <w:top w:val="none" w:sz="0" w:space="0" w:color="auto"/>
        <w:left w:val="none" w:sz="0" w:space="0" w:color="auto"/>
        <w:bottom w:val="none" w:sz="0" w:space="0" w:color="auto"/>
        <w:right w:val="none" w:sz="0" w:space="0" w:color="auto"/>
      </w:divBdr>
      <w:divsChild>
        <w:div w:id="67895617">
          <w:marLeft w:val="0"/>
          <w:marRight w:val="0"/>
          <w:marTop w:val="0"/>
          <w:marBottom w:val="0"/>
          <w:divBdr>
            <w:top w:val="none" w:sz="0" w:space="0" w:color="auto"/>
            <w:left w:val="none" w:sz="0" w:space="0" w:color="auto"/>
            <w:bottom w:val="none" w:sz="0" w:space="0" w:color="auto"/>
            <w:right w:val="none" w:sz="0" w:space="0" w:color="auto"/>
          </w:divBdr>
          <w:divsChild>
            <w:div w:id="912816023">
              <w:marLeft w:val="0"/>
              <w:marRight w:val="0"/>
              <w:marTop w:val="0"/>
              <w:marBottom w:val="0"/>
              <w:divBdr>
                <w:top w:val="none" w:sz="0" w:space="0" w:color="auto"/>
                <w:left w:val="none" w:sz="0" w:space="0" w:color="auto"/>
                <w:bottom w:val="none" w:sz="0" w:space="0" w:color="auto"/>
                <w:right w:val="none" w:sz="0" w:space="0" w:color="auto"/>
              </w:divBdr>
            </w:div>
          </w:divsChild>
        </w:div>
        <w:div w:id="169493338">
          <w:marLeft w:val="0"/>
          <w:marRight w:val="0"/>
          <w:marTop w:val="0"/>
          <w:marBottom w:val="0"/>
          <w:divBdr>
            <w:top w:val="none" w:sz="0" w:space="0" w:color="auto"/>
            <w:left w:val="none" w:sz="0" w:space="0" w:color="auto"/>
            <w:bottom w:val="none" w:sz="0" w:space="0" w:color="auto"/>
            <w:right w:val="none" w:sz="0" w:space="0" w:color="auto"/>
          </w:divBdr>
          <w:divsChild>
            <w:div w:id="61611881">
              <w:marLeft w:val="0"/>
              <w:marRight w:val="0"/>
              <w:marTop w:val="0"/>
              <w:marBottom w:val="0"/>
              <w:divBdr>
                <w:top w:val="none" w:sz="0" w:space="0" w:color="auto"/>
                <w:left w:val="none" w:sz="0" w:space="0" w:color="auto"/>
                <w:bottom w:val="none" w:sz="0" w:space="0" w:color="auto"/>
                <w:right w:val="none" w:sz="0" w:space="0" w:color="auto"/>
              </w:divBdr>
            </w:div>
          </w:divsChild>
        </w:div>
        <w:div w:id="225067641">
          <w:marLeft w:val="0"/>
          <w:marRight w:val="0"/>
          <w:marTop w:val="0"/>
          <w:marBottom w:val="0"/>
          <w:divBdr>
            <w:top w:val="none" w:sz="0" w:space="0" w:color="auto"/>
            <w:left w:val="none" w:sz="0" w:space="0" w:color="auto"/>
            <w:bottom w:val="none" w:sz="0" w:space="0" w:color="auto"/>
            <w:right w:val="none" w:sz="0" w:space="0" w:color="auto"/>
          </w:divBdr>
          <w:divsChild>
            <w:div w:id="441848527">
              <w:marLeft w:val="0"/>
              <w:marRight w:val="0"/>
              <w:marTop w:val="0"/>
              <w:marBottom w:val="0"/>
              <w:divBdr>
                <w:top w:val="none" w:sz="0" w:space="0" w:color="auto"/>
                <w:left w:val="none" w:sz="0" w:space="0" w:color="auto"/>
                <w:bottom w:val="none" w:sz="0" w:space="0" w:color="auto"/>
                <w:right w:val="none" w:sz="0" w:space="0" w:color="auto"/>
              </w:divBdr>
            </w:div>
          </w:divsChild>
        </w:div>
        <w:div w:id="283850334">
          <w:marLeft w:val="0"/>
          <w:marRight w:val="0"/>
          <w:marTop w:val="0"/>
          <w:marBottom w:val="0"/>
          <w:divBdr>
            <w:top w:val="none" w:sz="0" w:space="0" w:color="auto"/>
            <w:left w:val="none" w:sz="0" w:space="0" w:color="auto"/>
            <w:bottom w:val="none" w:sz="0" w:space="0" w:color="auto"/>
            <w:right w:val="none" w:sz="0" w:space="0" w:color="auto"/>
          </w:divBdr>
          <w:divsChild>
            <w:div w:id="256790057">
              <w:marLeft w:val="0"/>
              <w:marRight w:val="0"/>
              <w:marTop w:val="0"/>
              <w:marBottom w:val="0"/>
              <w:divBdr>
                <w:top w:val="none" w:sz="0" w:space="0" w:color="auto"/>
                <w:left w:val="none" w:sz="0" w:space="0" w:color="auto"/>
                <w:bottom w:val="none" w:sz="0" w:space="0" w:color="auto"/>
                <w:right w:val="none" w:sz="0" w:space="0" w:color="auto"/>
              </w:divBdr>
            </w:div>
          </w:divsChild>
        </w:div>
        <w:div w:id="329909757">
          <w:marLeft w:val="0"/>
          <w:marRight w:val="0"/>
          <w:marTop w:val="0"/>
          <w:marBottom w:val="0"/>
          <w:divBdr>
            <w:top w:val="none" w:sz="0" w:space="0" w:color="auto"/>
            <w:left w:val="none" w:sz="0" w:space="0" w:color="auto"/>
            <w:bottom w:val="none" w:sz="0" w:space="0" w:color="auto"/>
            <w:right w:val="none" w:sz="0" w:space="0" w:color="auto"/>
          </w:divBdr>
          <w:divsChild>
            <w:div w:id="1294286119">
              <w:marLeft w:val="0"/>
              <w:marRight w:val="0"/>
              <w:marTop w:val="0"/>
              <w:marBottom w:val="0"/>
              <w:divBdr>
                <w:top w:val="none" w:sz="0" w:space="0" w:color="auto"/>
                <w:left w:val="none" w:sz="0" w:space="0" w:color="auto"/>
                <w:bottom w:val="none" w:sz="0" w:space="0" w:color="auto"/>
                <w:right w:val="none" w:sz="0" w:space="0" w:color="auto"/>
              </w:divBdr>
            </w:div>
          </w:divsChild>
        </w:div>
        <w:div w:id="334461218">
          <w:marLeft w:val="0"/>
          <w:marRight w:val="0"/>
          <w:marTop w:val="0"/>
          <w:marBottom w:val="0"/>
          <w:divBdr>
            <w:top w:val="none" w:sz="0" w:space="0" w:color="auto"/>
            <w:left w:val="none" w:sz="0" w:space="0" w:color="auto"/>
            <w:bottom w:val="none" w:sz="0" w:space="0" w:color="auto"/>
            <w:right w:val="none" w:sz="0" w:space="0" w:color="auto"/>
          </w:divBdr>
          <w:divsChild>
            <w:div w:id="417604928">
              <w:marLeft w:val="0"/>
              <w:marRight w:val="0"/>
              <w:marTop w:val="0"/>
              <w:marBottom w:val="0"/>
              <w:divBdr>
                <w:top w:val="none" w:sz="0" w:space="0" w:color="auto"/>
                <w:left w:val="none" w:sz="0" w:space="0" w:color="auto"/>
                <w:bottom w:val="none" w:sz="0" w:space="0" w:color="auto"/>
                <w:right w:val="none" w:sz="0" w:space="0" w:color="auto"/>
              </w:divBdr>
            </w:div>
          </w:divsChild>
        </w:div>
        <w:div w:id="442768471">
          <w:marLeft w:val="0"/>
          <w:marRight w:val="0"/>
          <w:marTop w:val="0"/>
          <w:marBottom w:val="0"/>
          <w:divBdr>
            <w:top w:val="none" w:sz="0" w:space="0" w:color="auto"/>
            <w:left w:val="none" w:sz="0" w:space="0" w:color="auto"/>
            <w:bottom w:val="none" w:sz="0" w:space="0" w:color="auto"/>
            <w:right w:val="none" w:sz="0" w:space="0" w:color="auto"/>
          </w:divBdr>
          <w:divsChild>
            <w:div w:id="1052462032">
              <w:marLeft w:val="0"/>
              <w:marRight w:val="0"/>
              <w:marTop w:val="0"/>
              <w:marBottom w:val="0"/>
              <w:divBdr>
                <w:top w:val="none" w:sz="0" w:space="0" w:color="auto"/>
                <w:left w:val="none" w:sz="0" w:space="0" w:color="auto"/>
                <w:bottom w:val="none" w:sz="0" w:space="0" w:color="auto"/>
                <w:right w:val="none" w:sz="0" w:space="0" w:color="auto"/>
              </w:divBdr>
            </w:div>
          </w:divsChild>
        </w:div>
        <w:div w:id="676351713">
          <w:marLeft w:val="0"/>
          <w:marRight w:val="0"/>
          <w:marTop w:val="0"/>
          <w:marBottom w:val="0"/>
          <w:divBdr>
            <w:top w:val="none" w:sz="0" w:space="0" w:color="auto"/>
            <w:left w:val="none" w:sz="0" w:space="0" w:color="auto"/>
            <w:bottom w:val="none" w:sz="0" w:space="0" w:color="auto"/>
            <w:right w:val="none" w:sz="0" w:space="0" w:color="auto"/>
          </w:divBdr>
          <w:divsChild>
            <w:div w:id="1580367745">
              <w:marLeft w:val="0"/>
              <w:marRight w:val="0"/>
              <w:marTop w:val="0"/>
              <w:marBottom w:val="0"/>
              <w:divBdr>
                <w:top w:val="none" w:sz="0" w:space="0" w:color="auto"/>
                <w:left w:val="none" w:sz="0" w:space="0" w:color="auto"/>
                <w:bottom w:val="none" w:sz="0" w:space="0" w:color="auto"/>
                <w:right w:val="none" w:sz="0" w:space="0" w:color="auto"/>
              </w:divBdr>
            </w:div>
          </w:divsChild>
        </w:div>
        <w:div w:id="708452241">
          <w:marLeft w:val="0"/>
          <w:marRight w:val="0"/>
          <w:marTop w:val="0"/>
          <w:marBottom w:val="0"/>
          <w:divBdr>
            <w:top w:val="none" w:sz="0" w:space="0" w:color="auto"/>
            <w:left w:val="none" w:sz="0" w:space="0" w:color="auto"/>
            <w:bottom w:val="none" w:sz="0" w:space="0" w:color="auto"/>
            <w:right w:val="none" w:sz="0" w:space="0" w:color="auto"/>
          </w:divBdr>
          <w:divsChild>
            <w:div w:id="284967164">
              <w:marLeft w:val="0"/>
              <w:marRight w:val="0"/>
              <w:marTop w:val="0"/>
              <w:marBottom w:val="0"/>
              <w:divBdr>
                <w:top w:val="none" w:sz="0" w:space="0" w:color="auto"/>
                <w:left w:val="none" w:sz="0" w:space="0" w:color="auto"/>
                <w:bottom w:val="none" w:sz="0" w:space="0" w:color="auto"/>
                <w:right w:val="none" w:sz="0" w:space="0" w:color="auto"/>
              </w:divBdr>
            </w:div>
          </w:divsChild>
        </w:div>
        <w:div w:id="923563977">
          <w:marLeft w:val="0"/>
          <w:marRight w:val="0"/>
          <w:marTop w:val="0"/>
          <w:marBottom w:val="0"/>
          <w:divBdr>
            <w:top w:val="none" w:sz="0" w:space="0" w:color="auto"/>
            <w:left w:val="none" w:sz="0" w:space="0" w:color="auto"/>
            <w:bottom w:val="none" w:sz="0" w:space="0" w:color="auto"/>
            <w:right w:val="none" w:sz="0" w:space="0" w:color="auto"/>
          </w:divBdr>
          <w:divsChild>
            <w:div w:id="640815917">
              <w:marLeft w:val="0"/>
              <w:marRight w:val="0"/>
              <w:marTop w:val="0"/>
              <w:marBottom w:val="0"/>
              <w:divBdr>
                <w:top w:val="none" w:sz="0" w:space="0" w:color="auto"/>
                <w:left w:val="none" w:sz="0" w:space="0" w:color="auto"/>
                <w:bottom w:val="none" w:sz="0" w:space="0" w:color="auto"/>
                <w:right w:val="none" w:sz="0" w:space="0" w:color="auto"/>
              </w:divBdr>
            </w:div>
          </w:divsChild>
        </w:div>
        <w:div w:id="944927562">
          <w:marLeft w:val="0"/>
          <w:marRight w:val="0"/>
          <w:marTop w:val="0"/>
          <w:marBottom w:val="0"/>
          <w:divBdr>
            <w:top w:val="none" w:sz="0" w:space="0" w:color="auto"/>
            <w:left w:val="none" w:sz="0" w:space="0" w:color="auto"/>
            <w:bottom w:val="none" w:sz="0" w:space="0" w:color="auto"/>
            <w:right w:val="none" w:sz="0" w:space="0" w:color="auto"/>
          </w:divBdr>
          <w:divsChild>
            <w:div w:id="980188230">
              <w:marLeft w:val="0"/>
              <w:marRight w:val="0"/>
              <w:marTop w:val="0"/>
              <w:marBottom w:val="0"/>
              <w:divBdr>
                <w:top w:val="none" w:sz="0" w:space="0" w:color="auto"/>
                <w:left w:val="none" w:sz="0" w:space="0" w:color="auto"/>
                <w:bottom w:val="none" w:sz="0" w:space="0" w:color="auto"/>
                <w:right w:val="none" w:sz="0" w:space="0" w:color="auto"/>
              </w:divBdr>
            </w:div>
          </w:divsChild>
        </w:div>
        <w:div w:id="1015108884">
          <w:marLeft w:val="0"/>
          <w:marRight w:val="0"/>
          <w:marTop w:val="0"/>
          <w:marBottom w:val="0"/>
          <w:divBdr>
            <w:top w:val="none" w:sz="0" w:space="0" w:color="auto"/>
            <w:left w:val="none" w:sz="0" w:space="0" w:color="auto"/>
            <w:bottom w:val="none" w:sz="0" w:space="0" w:color="auto"/>
            <w:right w:val="none" w:sz="0" w:space="0" w:color="auto"/>
          </w:divBdr>
          <w:divsChild>
            <w:div w:id="1793549264">
              <w:marLeft w:val="0"/>
              <w:marRight w:val="0"/>
              <w:marTop w:val="0"/>
              <w:marBottom w:val="0"/>
              <w:divBdr>
                <w:top w:val="none" w:sz="0" w:space="0" w:color="auto"/>
                <w:left w:val="none" w:sz="0" w:space="0" w:color="auto"/>
                <w:bottom w:val="none" w:sz="0" w:space="0" w:color="auto"/>
                <w:right w:val="none" w:sz="0" w:space="0" w:color="auto"/>
              </w:divBdr>
            </w:div>
          </w:divsChild>
        </w:div>
        <w:div w:id="1138256986">
          <w:marLeft w:val="0"/>
          <w:marRight w:val="0"/>
          <w:marTop w:val="0"/>
          <w:marBottom w:val="0"/>
          <w:divBdr>
            <w:top w:val="none" w:sz="0" w:space="0" w:color="auto"/>
            <w:left w:val="none" w:sz="0" w:space="0" w:color="auto"/>
            <w:bottom w:val="none" w:sz="0" w:space="0" w:color="auto"/>
            <w:right w:val="none" w:sz="0" w:space="0" w:color="auto"/>
          </w:divBdr>
          <w:divsChild>
            <w:div w:id="925502667">
              <w:marLeft w:val="0"/>
              <w:marRight w:val="0"/>
              <w:marTop w:val="0"/>
              <w:marBottom w:val="0"/>
              <w:divBdr>
                <w:top w:val="none" w:sz="0" w:space="0" w:color="auto"/>
                <w:left w:val="none" w:sz="0" w:space="0" w:color="auto"/>
                <w:bottom w:val="none" w:sz="0" w:space="0" w:color="auto"/>
                <w:right w:val="none" w:sz="0" w:space="0" w:color="auto"/>
              </w:divBdr>
            </w:div>
          </w:divsChild>
        </w:div>
        <w:div w:id="1310554400">
          <w:marLeft w:val="0"/>
          <w:marRight w:val="0"/>
          <w:marTop w:val="0"/>
          <w:marBottom w:val="0"/>
          <w:divBdr>
            <w:top w:val="none" w:sz="0" w:space="0" w:color="auto"/>
            <w:left w:val="none" w:sz="0" w:space="0" w:color="auto"/>
            <w:bottom w:val="none" w:sz="0" w:space="0" w:color="auto"/>
            <w:right w:val="none" w:sz="0" w:space="0" w:color="auto"/>
          </w:divBdr>
          <w:divsChild>
            <w:div w:id="1304578615">
              <w:marLeft w:val="0"/>
              <w:marRight w:val="0"/>
              <w:marTop w:val="0"/>
              <w:marBottom w:val="0"/>
              <w:divBdr>
                <w:top w:val="none" w:sz="0" w:space="0" w:color="auto"/>
                <w:left w:val="none" w:sz="0" w:space="0" w:color="auto"/>
                <w:bottom w:val="none" w:sz="0" w:space="0" w:color="auto"/>
                <w:right w:val="none" w:sz="0" w:space="0" w:color="auto"/>
              </w:divBdr>
            </w:div>
            <w:div w:id="1322810305">
              <w:marLeft w:val="0"/>
              <w:marRight w:val="0"/>
              <w:marTop w:val="0"/>
              <w:marBottom w:val="0"/>
              <w:divBdr>
                <w:top w:val="none" w:sz="0" w:space="0" w:color="auto"/>
                <w:left w:val="none" w:sz="0" w:space="0" w:color="auto"/>
                <w:bottom w:val="none" w:sz="0" w:space="0" w:color="auto"/>
                <w:right w:val="none" w:sz="0" w:space="0" w:color="auto"/>
              </w:divBdr>
            </w:div>
          </w:divsChild>
        </w:div>
        <w:div w:id="1348142115">
          <w:marLeft w:val="0"/>
          <w:marRight w:val="0"/>
          <w:marTop w:val="0"/>
          <w:marBottom w:val="0"/>
          <w:divBdr>
            <w:top w:val="none" w:sz="0" w:space="0" w:color="auto"/>
            <w:left w:val="none" w:sz="0" w:space="0" w:color="auto"/>
            <w:bottom w:val="none" w:sz="0" w:space="0" w:color="auto"/>
            <w:right w:val="none" w:sz="0" w:space="0" w:color="auto"/>
          </w:divBdr>
          <w:divsChild>
            <w:div w:id="974026112">
              <w:marLeft w:val="0"/>
              <w:marRight w:val="0"/>
              <w:marTop w:val="0"/>
              <w:marBottom w:val="0"/>
              <w:divBdr>
                <w:top w:val="none" w:sz="0" w:space="0" w:color="auto"/>
                <w:left w:val="none" w:sz="0" w:space="0" w:color="auto"/>
                <w:bottom w:val="none" w:sz="0" w:space="0" w:color="auto"/>
                <w:right w:val="none" w:sz="0" w:space="0" w:color="auto"/>
              </w:divBdr>
            </w:div>
          </w:divsChild>
        </w:div>
        <w:div w:id="1428766039">
          <w:marLeft w:val="0"/>
          <w:marRight w:val="0"/>
          <w:marTop w:val="0"/>
          <w:marBottom w:val="0"/>
          <w:divBdr>
            <w:top w:val="none" w:sz="0" w:space="0" w:color="auto"/>
            <w:left w:val="none" w:sz="0" w:space="0" w:color="auto"/>
            <w:bottom w:val="none" w:sz="0" w:space="0" w:color="auto"/>
            <w:right w:val="none" w:sz="0" w:space="0" w:color="auto"/>
          </w:divBdr>
          <w:divsChild>
            <w:div w:id="1965651131">
              <w:marLeft w:val="0"/>
              <w:marRight w:val="0"/>
              <w:marTop w:val="0"/>
              <w:marBottom w:val="0"/>
              <w:divBdr>
                <w:top w:val="none" w:sz="0" w:space="0" w:color="auto"/>
                <w:left w:val="none" w:sz="0" w:space="0" w:color="auto"/>
                <w:bottom w:val="none" w:sz="0" w:space="0" w:color="auto"/>
                <w:right w:val="none" w:sz="0" w:space="0" w:color="auto"/>
              </w:divBdr>
            </w:div>
          </w:divsChild>
        </w:div>
        <w:div w:id="1451706267">
          <w:marLeft w:val="0"/>
          <w:marRight w:val="0"/>
          <w:marTop w:val="0"/>
          <w:marBottom w:val="0"/>
          <w:divBdr>
            <w:top w:val="none" w:sz="0" w:space="0" w:color="auto"/>
            <w:left w:val="none" w:sz="0" w:space="0" w:color="auto"/>
            <w:bottom w:val="none" w:sz="0" w:space="0" w:color="auto"/>
            <w:right w:val="none" w:sz="0" w:space="0" w:color="auto"/>
          </w:divBdr>
          <w:divsChild>
            <w:div w:id="646856991">
              <w:marLeft w:val="0"/>
              <w:marRight w:val="0"/>
              <w:marTop w:val="0"/>
              <w:marBottom w:val="0"/>
              <w:divBdr>
                <w:top w:val="none" w:sz="0" w:space="0" w:color="auto"/>
                <w:left w:val="none" w:sz="0" w:space="0" w:color="auto"/>
                <w:bottom w:val="none" w:sz="0" w:space="0" w:color="auto"/>
                <w:right w:val="none" w:sz="0" w:space="0" w:color="auto"/>
              </w:divBdr>
            </w:div>
          </w:divsChild>
        </w:div>
        <w:div w:id="1672440874">
          <w:marLeft w:val="0"/>
          <w:marRight w:val="0"/>
          <w:marTop w:val="0"/>
          <w:marBottom w:val="0"/>
          <w:divBdr>
            <w:top w:val="none" w:sz="0" w:space="0" w:color="auto"/>
            <w:left w:val="none" w:sz="0" w:space="0" w:color="auto"/>
            <w:bottom w:val="none" w:sz="0" w:space="0" w:color="auto"/>
            <w:right w:val="none" w:sz="0" w:space="0" w:color="auto"/>
          </w:divBdr>
          <w:divsChild>
            <w:div w:id="1094400447">
              <w:marLeft w:val="0"/>
              <w:marRight w:val="0"/>
              <w:marTop w:val="0"/>
              <w:marBottom w:val="0"/>
              <w:divBdr>
                <w:top w:val="none" w:sz="0" w:space="0" w:color="auto"/>
                <w:left w:val="none" w:sz="0" w:space="0" w:color="auto"/>
                <w:bottom w:val="none" w:sz="0" w:space="0" w:color="auto"/>
                <w:right w:val="none" w:sz="0" w:space="0" w:color="auto"/>
              </w:divBdr>
            </w:div>
          </w:divsChild>
        </w:div>
        <w:div w:id="1787388688">
          <w:marLeft w:val="0"/>
          <w:marRight w:val="0"/>
          <w:marTop w:val="0"/>
          <w:marBottom w:val="0"/>
          <w:divBdr>
            <w:top w:val="none" w:sz="0" w:space="0" w:color="auto"/>
            <w:left w:val="none" w:sz="0" w:space="0" w:color="auto"/>
            <w:bottom w:val="none" w:sz="0" w:space="0" w:color="auto"/>
            <w:right w:val="none" w:sz="0" w:space="0" w:color="auto"/>
          </w:divBdr>
          <w:divsChild>
            <w:div w:id="2105303727">
              <w:marLeft w:val="0"/>
              <w:marRight w:val="0"/>
              <w:marTop w:val="0"/>
              <w:marBottom w:val="0"/>
              <w:divBdr>
                <w:top w:val="none" w:sz="0" w:space="0" w:color="auto"/>
                <w:left w:val="none" w:sz="0" w:space="0" w:color="auto"/>
                <w:bottom w:val="none" w:sz="0" w:space="0" w:color="auto"/>
                <w:right w:val="none" w:sz="0" w:space="0" w:color="auto"/>
              </w:divBdr>
            </w:div>
          </w:divsChild>
        </w:div>
        <w:div w:id="1801458084">
          <w:marLeft w:val="0"/>
          <w:marRight w:val="0"/>
          <w:marTop w:val="0"/>
          <w:marBottom w:val="0"/>
          <w:divBdr>
            <w:top w:val="none" w:sz="0" w:space="0" w:color="auto"/>
            <w:left w:val="none" w:sz="0" w:space="0" w:color="auto"/>
            <w:bottom w:val="none" w:sz="0" w:space="0" w:color="auto"/>
            <w:right w:val="none" w:sz="0" w:space="0" w:color="auto"/>
          </w:divBdr>
          <w:divsChild>
            <w:div w:id="769282030">
              <w:marLeft w:val="0"/>
              <w:marRight w:val="0"/>
              <w:marTop w:val="0"/>
              <w:marBottom w:val="0"/>
              <w:divBdr>
                <w:top w:val="none" w:sz="0" w:space="0" w:color="auto"/>
                <w:left w:val="none" w:sz="0" w:space="0" w:color="auto"/>
                <w:bottom w:val="none" w:sz="0" w:space="0" w:color="auto"/>
                <w:right w:val="none" w:sz="0" w:space="0" w:color="auto"/>
              </w:divBdr>
            </w:div>
          </w:divsChild>
        </w:div>
        <w:div w:id="1815681306">
          <w:marLeft w:val="0"/>
          <w:marRight w:val="0"/>
          <w:marTop w:val="0"/>
          <w:marBottom w:val="0"/>
          <w:divBdr>
            <w:top w:val="none" w:sz="0" w:space="0" w:color="auto"/>
            <w:left w:val="none" w:sz="0" w:space="0" w:color="auto"/>
            <w:bottom w:val="none" w:sz="0" w:space="0" w:color="auto"/>
            <w:right w:val="none" w:sz="0" w:space="0" w:color="auto"/>
          </w:divBdr>
          <w:divsChild>
            <w:div w:id="26567416">
              <w:marLeft w:val="0"/>
              <w:marRight w:val="0"/>
              <w:marTop w:val="0"/>
              <w:marBottom w:val="0"/>
              <w:divBdr>
                <w:top w:val="none" w:sz="0" w:space="0" w:color="auto"/>
                <w:left w:val="none" w:sz="0" w:space="0" w:color="auto"/>
                <w:bottom w:val="none" w:sz="0" w:space="0" w:color="auto"/>
                <w:right w:val="none" w:sz="0" w:space="0" w:color="auto"/>
              </w:divBdr>
            </w:div>
          </w:divsChild>
        </w:div>
        <w:div w:id="1975596851">
          <w:marLeft w:val="0"/>
          <w:marRight w:val="0"/>
          <w:marTop w:val="0"/>
          <w:marBottom w:val="0"/>
          <w:divBdr>
            <w:top w:val="none" w:sz="0" w:space="0" w:color="auto"/>
            <w:left w:val="none" w:sz="0" w:space="0" w:color="auto"/>
            <w:bottom w:val="none" w:sz="0" w:space="0" w:color="auto"/>
            <w:right w:val="none" w:sz="0" w:space="0" w:color="auto"/>
          </w:divBdr>
          <w:divsChild>
            <w:div w:id="184852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7652">
      <w:bodyDiv w:val="1"/>
      <w:marLeft w:val="0"/>
      <w:marRight w:val="0"/>
      <w:marTop w:val="0"/>
      <w:marBottom w:val="0"/>
      <w:divBdr>
        <w:top w:val="none" w:sz="0" w:space="0" w:color="auto"/>
        <w:left w:val="none" w:sz="0" w:space="0" w:color="auto"/>
        <w:bottom w:val="none" w:sz="0" w:space="0" w:color="auto"/>
        <w:right w:val="none" w:sz="0" w:space="0" w:color="auto"/>
      </w:divBdr>
    </w:div>
    <w:div w:id="1598907020">
      <w:bodyDiv w:val="1"/>
      <w:marLeft w:val="0"/>
      <w:marRight w:val="0"/>
      <w:marTop w:val="0"/>
      <w:marBottom w:val="0"/>
      <w:divBdr>
        <w:top w:val="none" w:sz="0" w:space="0" w:color="auto"/>
        <w:left w:val="none" w:sz="0" w:space="0" w:color="auto"/>
        <w:bottom w:val="none" w:sz="0" w:space="0" w:color="auto"/>
        <w:right w:val="none" w:sz="0" w:space="0" w:color="auto"/>
      </w:divBdr>
    </w:div>
    <w:div w:id="1600141043">
      <w:bodyDiv w:val="1"/>
      <w:marLeft w:val="0"/>
      <w:marRight w:val="0"/>
      <w:marTop w:val="0"/>
      <w:marBottom w:val="0"/>
      <w:divBdr>
        <w:top w:val="none" w:sz="0" w:space="0" w:color="auto"/>
        <w:left w:val="none" w:sz="0" w:space="0" w:color="auto"/>
        <w:bottom w:val="none" w:sz="0" w:space="0" w:color="auto"/>
        <w:right w:val="none" w:sz="0" w:space="0" w:color="auto"/>
      </w:divBdr>
    </w:div>
    <w:div w:id="1646473563">
      <w:bodyDiv w:val="1"/>
      <w:marLeft w:val="0"/>
      <w:marRight w:val="0"/>
      <w:marTop w:val="0"/>
      <w:marBottom w:val="0"/>
      <w:divBdr>
        <w:top w:val="none" w:sz="0" w:space="0" w:color="auto"/>
        <w:left w:val="none" w:sz="0" w:space="0" w:color="auto"/>
        <w:bottom w:val="none" w:sz="0" w:space="0" w:color="auto"/>
        <w:right w:val="none" w:sz="0" w:space="0" w:color="auto"/>
      </w:divBdr>
      <w:divsChild>
        <w:div w:id="800615764">
          <w:blockQuote w:val="1"/>
          <w:marLeft w:val="720"/>
          <w:marRight w:val="720"/>
          <w:marTop w:val="100"/>
          <w:marBottom w:val="100"/>
          <w:divBdr>
            <w:top w:val="none" w:sz="0" w:space="0" w:color="auto"/>
            <w:left w:val="none" w:sz="0" w:space="0" w:color="auto"/>
            <w:bottom w:val="none" w:sz="0" w:space="0" w:color="auto"/>
            <w:right w:val="none" w:sz="0" w:space="0" w:color="auto"/>
          </w:divBdr>
        </w:div>
        <w:div w:id="8575419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7537038">
      <w:bodyDiv w:val="1"/>
      <w:marLeft w:val="0"/>
      <w:marRight w:val="0"/>
      <w:marTop w:val="0"/>
      <w:marBottom w:val="0"/>
      <w:divBdr>
        <w:top w:val="none" w:sz="0" w:space="0" w:color="auto"/>
        <w:left w:val="none" w:sz="0" w:space="0" w:color="auto"/>
        <w:bottom w:val="none" w:sz="0" w:space="0" w:color="auto"/>
        <w:right w:val="none" w:sz="0" w:space="0" w:color="auto"/>
      </w:divBdr>
    </w:div>
    <w:div w:id="1686400382">
      <w:bodyDiv w:val="1"/>
      <w:marLeft w:val="0"/>
      <w:marRight w:val="0"/>
      <w:marTop w:val="0"/>
      <w:marBottom w:val="0"/>
      <w:divBdr>
        <w:top w:val="none" w:sz="0" w:space="0" w:color="auto"/>
        <w:left w:val="none" w:sz="0" w:space="0" w:color="auto"/>
        <w:bottom w:val="none" w:sz="0" w:space="0" w:color="auto"/>
        <w:right w:val="none" w:sz="0" w:space="0" w:color="auto"/>
      </w:divBdr>
    </w:div>
    <w:div w:id="1811096235">
      <w:bodyDiv w:val="1"/>
      <w:marLeft w:val="0"/>
      <w:marRight w:val="0"/>
      <w:marTop w:val="0"/>
      <w:marBottom w:val="0"/>
      <w:divBdr>
        <w:top w:val="none" w:sz="0" w:space="0" w:color="auto"/>
        <w:left w:val="none" w:sz="0" w:space="0" w:color="auto"/>
        <w:bottom w:val="none" w:sz="0" w:space="0" w:color="auto"/>
        <w:right w:val="none" w:sz="0" w:space="0" w:color="auto"/>
      </w:divBdr>
      <w:divsChild>
        <w:div w:id="325982236">
          <w:blockQuote w:val="1"/>
          <w:marLeft w:val="720"/>
          <w:marRight w:val="720"/>
          <w:marTop w:val="100"/>
          <w:marBottom w:val="100"/>
          <w:divBdr>
            <w:top w:val="none" w:sz="0" w:space="0" w:color="auto"/>
            <w:left w:val="none" w:sz="0" w:space="0" w:color="auto"/>
            <w:bottom w:val="none" w:sz="0" w:space="0" w:color="auto"/>
            <w:right w:val="none" w:sz="0" w:space="0" w:color="auto"/>
          </w:divBdr>
        </w:div>
        <w:div w:id="12417135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2477410">
      <w:bodyDiv w:val="1"/>
      <w:marLeft w:val="0"/>
      <w:marRight w:val="0"/>
      <w:marTop w:val="0"/>
      <w:marBottom w:val="0"/>
      <w:divBdr>
        <w:top w:val="none" w:sz="0" w:space="0" w:color="auto"/>
        <w:left w:val="none" w:sz="0" w:space="0" w:color="auto"/>
        <w:bottom w:val="none" w:sz="0" w:space="0" w:color="auto"/>
        <w:right w:val="none" w:sz="0" w:space="0" w:color="auto"/>
      </w:divBdr>
    </w:div>
    <w:div w:id="1839808099">
      <w:bodyDiv w:val="1"/>
      <w:marLeft w:val="0"/>
      <w:marRight w:val="0"/>
      <w:marTop w:val="0"/>
      <w:marBottom w:val="0"/>
      <w:divBdr>
        <w:top w:val="none" w:sz="0" w:space="0" w:color="auto"/>
        <w:left w:val="none" w:sz="0" w:space="0" w:color="auto"/>
        <w:bottom w:val="none" w:sz="0" w:space="0" w:color="auto"/>
        <w:right w:val="none" w:sz="0" w:space="0" w:color="auto"/>
      </w:divBdr>
      <w:divsChild>
        <w:div w:id="535891986">
          <w:blockQuote w:val="1"/>
          <w:marLeft w:val="0"/>
          <w:marRight w:val="0"/>
          <w:marTop w:val="0"/>
          <w:marBottom w:val="0"/>
          <w:divBdr>
            <w:top w:val="none" w:sz="0" w:space="0" w:color="auto"/>
            <w:left w:val="none" w:sz="0" w:space="0" w:color="auto"/>
            <w:bottom w:val="none" w:sz="0" w:space="0" w:color="auto"/>
            <w:right w:val="none" w:sz="0" w:space="0" w:color="auto"/>
          </w:divBdr>
        </w:div>
        <w:div w:id="609631790">
          <w:blockQuote w:val="1"/>
          <w:marLeft w:val="0"/>
          <w:marRight w:val="0"/>
          <w:marTop w:val="0"/>
          <w:marBottom w:val="0"/>
          <w:divBdr>
            <w:top w:val="none" w:sz="0" w:space="0" w:color="auto"/>
            <w:left w:val="none" w:sz="0" w:space="0" w:color="auto"/>
            <w:bottom w:val="none" w:sz="0" w:space="0" w:color="auto"/>
            <w:right w:val="none" w:sz="0" w:space="0" w:color="auto"/>
          </w:divBdr>
        </w:div>
        <w:div w:id="793911333">
          <w:blockQuote w:val="1"/>
          <w:marLeft w:val="0"/>
          <w:marRight w:val="0"/>
          <w:marTop w:val="0"/>
          <w:marBottom w:val="0"/>
          <w:divBdr>
            <w:top w:val="none" w:sz="0" w:space="0" w:color="auto"/>
            <w:left w:val="none" w:sz="0" w:space="0" w:color="auto"/>
            <w:bottom w:val="none" w:sz="0" w:space="0" w:color="auto"/>
            <w:right w:val="none" w:sz="0" w:space="0" w:color="auto"/>
          </w:divBdr>
        </w:div>
        <w:div w:id="837618114">
          <w:blockQuote w:val="1"/>
          <w:marLeft w:val="0"/>
          <w:marRight w:val="0"/>
          <w:marTop w:val="0"/>
          <w:marBottom w:val="0"/>
          <w:divBdr>
            <w:top w:val="none" w:sz="0" w:space="0" w:color="auto"/>
            <w:left w:val="none" w:sz="0" w:space="0" w:color="auto"/>
            <w:bottom w:val="none" w:sz="0" w:space="0" w:color="auto"/>
            <w:right w:val="none" w:sz="0" w:space="0" w:color="auto"/>
          </w:divBdr>
        </w:div>
        <w:div w:id="1217930511">
          <w:blockQuote w:val="1"/>
          <w:marLeft w:val="0"/>
          <w:marRight w:val="0"/>
          <w:marTop w:val="0"/>
          <w:marBottom w:val="0"/>
          <w:divBdr>
            <w:top w:val="none" w:sz="0" w:space="0" w:color="auto"/>
            <w:left w:val="none" w:sz="0" w:space="0" w:color="auto"/>
            <w:bottom w:val="none" w:sz="0" w:space="0" w:color="auto"/>
            <w:right w:val="none" w:sz="0" w:space="0" w:color="auto"/>
          </w:divBdr>
        </w:div>
        <w:div w:id="1294943534">
          <w:blockQuote w:val="1"/>
          <w:marLeft w:val="0"/>
          <w:marRight w:val="0"/>
          <w:marTop w:val="0"/>
          <w:marBottom w:val="0"/>
          <w:divBdr>
            <w:top w:val="none" w:sz="0" w:space="0" w:color="auto"/>
            <w:left w:val="none" w:sz="0" w:space="0" w:color="auto"/>
            <w:bottom w:val="none" w:sz="0" w:space="0" w:color="auto"/>
            <w:right w:val="none" w:sz="0" w:space="0" w:color="auto"/>
          </w:divBdr>
        </w:div>
        <w:div w:id="1397702162">
          <w:blockQuote w:val="1"/>
          <w:marLeft w:val="0"/>
          <w:marRight w:val="0"/>
          <w:marTop w:val="0"/>
          <w:marBottom w:val="0"/>
          <w:divBdr>
            <w:top w:val="none" w:sz="0" w:space="0" w:color="auto"/>
            <w:left w:val="none" w:sz="0" w:space="0" w:color="auto"/>
            <w:bottom w:val="none" w:sz="0" w:space="0" w:color="auto"/>
            <w:right w:val="none" w:sz="0" w:space="0" w:color="auto"/>
          </w:divBdr>
        </w:div>
        <w:div w:id="1404453339">
          <w:blockQuote w:val="1"/>
          <w:marLeft w:val="0"/>
          <w:marRight w:val="0"/>
          <w:marTop w:val="0"/>
          <w:marBottom w:val="0"/>
          <w:divBdr>
            <w:top w:val="none" w:sz="0" w:space="0" w:color="auto"/>
            <w:left w:val="none" w:sz="0" w:space="0" w:color="auto"/>
            <w:bottom w:val="none" w:sz="0" w:space="0" w:color="auto"/>
            <w:right w:val="none" w:sz="0" w:space="0" w:color="auto"/>
          </w:divBdr>
        </w:div>
        <w:div w:id="1587154372">
          <w:blockQuote w:val="1"/>
          <w:marLeft w:val="0"/>
          <w:marRight w:val="0"/>
          <w:marTop w:val="0"/>
          <w:marBottom w:val="0"/>
          <w:divBdr>
            <w:top w:val="none" w:sz="0" w:space="0" w:color="auto"/>
            <w:left w:val="none" w:sz="0" w:space="0" w:color="auto"/>
            <w:bottom w:val="none" w:sz="0" w:space="0" w:color="auto"/>
            <w:right w:val="none" w:sz="0" w:space="0" w:color="auto"/>
          </w:divBdr>
        </w:div>
        <w:div w:id="1663968678">
          <w:blockQuote w:val="1"/>
          <w:marLeft w:val="0"/>
          <w:marRight w:val="0"/>
          <w:marTop w:val="0"/>
          <w:marBottom w:val="0"/>
          <w:divBdr>
            <w:top w:val="none" w:sz="0" w:space="0" w:color="auto"/>
            <w:left w:val="none" w:sz="0" w:space="0" w:color="auto"/>
            <w:bottom w:val="none" w:sz="0" w:space="0" w:color="auto"/>
            <w:right w:val="none" w:sz="0" w:space="0" w:color="auto"/>
          </w:divBdr>
        </w:div>
        <w:div w:id="1686011298">
          <w:blockQuote w:val="1"/>
          <w:marLeft w:val="0"/>
          <w:marRight w:val="0"/>
          <w:marTop w:val="0"/>
          <w:marBottom w:val="0"/>
          <w:divBdr>
            <w:top w:val="none" w:sz="0" w:space="0" w:color="auto"/>
            <w:left w:val="none" w:sz="0" w:space="0" w:color="auto"/>
            <w:bottom w:val="none" w:sz="0" w:space="0" w:color="auto"/>
            <w:right w:val="none" w:sz="0" w:space="0" w:color="auto"/>
          </w:divBdr>
        </w:div>
        <w:div w:id="1810052686">
          <w:blockQuote w:val="1"/>
          <w:marLeft w:val="0"/>
          <w:marRight w:val="0"/>
          <w:marTop w:val="0"/>
          <w:marBottom w:val="0"/>
          <w:divBdr>
            <w:top w:val="none" w:sz="0" w:space="0" w:color="auto"/>
            <w:left w:val="none" w:sz="0" w:space="0" w:color="auto"/>
            <w:bottom w:val="none" w:sz="0" w:space="0" w:color="auto"/>
            <w:right w:val="none" w:sz="0" w:space="0" w:color="auto"/>
          </w:divBdr>
        </w:div>
        <w:div w:id="198870022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919248201">
      <w:bodyDiv w:val="1"/>
      <w:marLeft w:val="0"/>
      <w:marRight w:val="0"/>
      <w:marTop w:val="0"/>
      <w:marBottom w:val="0"/>
      <w:divBdr>
        <w:top w:val="none" w:sz="0" w:space="0" w:color="auto"/>
        <w:left w:val="none" w:sz="0" w:space="0" w:color="auto"/>
        <w:bottom w:val="none" w:sz="0" w:space="0" w:color="auto"/>
        <w:right w:val="none" w:sz="0" w:space="0" w:color="auto"/>
      </w:divBdr>
    </w:div>
    <w:div w:id="1978219860">
      <w:bodyDiv w:val="1"/>
      <w:marLeft w:val="0"/>
      <w:marRight w:val="0"/>
      <w:marTop w:val="0"/>
      <w:marBottom w:val="0"/>
      <w:divBdr>
        <w:top w:val="none" w:sz="0" w:space="0" w:color="auto"/>
        <w:left w:val="none" w:sz="0" w:space="0" w:color="auto"/>
        <w:bottom w:val="none" w:sz="0" w:space="0" w:color="auto"/>
        <w:right w:val="none" w:sz="0" w:space="0" w:color="auto"/>
      </w:divBdr>
    </w:div>
    <w:div w:id="2000225889">
      <w:bodyDiv w:val="1"/>
      <w:marLeft w:val="0"/>
      <w:marRight w:val="0"/>
      <w:marTop w:val="0"/>
      <w:marBottom w:val="0"/>
      <w:divBdr>
        <w:top w:val="none" w:sz="0" w:space="0" w:color="auto"/>
        <w:left w:val="none" w:sz="0" w:space="0" w:color="auto"/>
        <w:bottom w:val="none" w:sz="0" w:space="0" w:color="auto"/>
        <w:right w:val="none" w:sz="0" w:space="0" w:color="auto"/>
      </w:divBdr>
    </w:div>
    <w:div w:id="2055694066">
      <w:bodyDiv w:val="1"/>
      <w:marLeft w:val="0"/>
      <w:marRight w:val="0"/>
      <w:marTop w:val="0"/>
      <w:marBottom w:val="0"/>
      <w:divBdr>
        <w:top w:val="none" w:sz="0" w:space="0" w:color="auto"/>
        <w:left w:val="none" w:sz="0" w:space="0" w:color="auto"/>
        <w:bottom w:val="none" w:sz="0" w:space="0" w:color="auto"/>
        <w:right w:val="none" w:sz="0" w:space="0" w:color="auto"/>
      </w:divBdr>
      <w:divsChild>
        <w:div w:id="119599480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6921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2335325">
      <w:bodyDiv w:val="1"/>
      <w:marLeft w:val="0"/>
      <w:marRight w:val="0"/>
      <w:marTop w:val="0"/>
      <w:marBottom w:val="0"/>
      <w:divBdr>
        <w:top w:val="none" w:sz="0" w:space="0" w:color="auto"/>
        <w:left w:val="none" w:sz="0" w:space="0" w:color="auto"/>
        <w:bottom w:val="none" w:sz="0" w:space="0" w:color="auto"/>
        <w:right w:val="none" w:sz="0" w:space="0" w:color="auto"/>
      </w:divBdr>
      <w:divsChild>
        <w:div w:id="68232897">
          <w:blockQuote w:val="1"/>
          <w:marLeft w:val="0"/>
          <w:marRight w:val="0"/>
          <w:marTop w:val="0"/>
          <w:marBottom w:val="0"/>
          <w:divBdr>
            <w:top w:val="none" w:sz="0" w:space="0" w:color="auto"/>
            <w:left w:val="none" w:sz="0" w:space="0" w:color="auto"/>
            <w:bottom w:val="none" w:sz="0" w:space="0" w:color="auto"/>
            <w:right w:val="none" w:sz="0" w:space="0" w:color="auto"/>
          </w:divBdr>
        </w:div>
        <w:div w:id="159661646">
          <w:blockQuote w:val="1"/>
          <w:marLeft w:val="0"/>
          <w:marRight w:val="0"/>
          <w:marTop w:val="0"/>
          <w:marBottom w:val="0"/>
          <w:divBdr>
            <w:top w:val="none" w:sz="0" w:space="0" w:color="auto"/>
            <w:left w:val="none" w:sz="0" w:space="0" w:color="auto"/>
            <w:bottom w:val="none" w:sz="0" w:space="0" w:color="auto"/>
            <w:right w:val="none" w:sz="0" w:space="0" w:color="auto"/>
          </w:divBdr>
        </w:div>
        <w:div w:id="251353244">
          <w:blockQuote w:val="1"/>
          <w:marLeft w:val="0"/>
          <w:marRight w:val="0"/>
          <w:marTop w:val="0"/>
          <w:marBottom w:val="0"/>
          <w:divBdr>
            <w:top w:val="none" w:sz="0" w:space="0" w:color="auto"/>
            <w:left w:val="none" w:sz="0" w:space="0" w:color="auto"/>
            <w:bottom w:val="none" w:sz="0" w:space="0" w:color="auto"/>
            <w:right w:val="none" w:sz="0" w:space="0" w:color="auto"/>
          </w:divBdr>
        </w:div>
        <w:div w:id="352730837">
          <w:blockQuote w:val="1"/>
          <w:marLeft w:val="0"/>
          <w:marRight w:val="0"/>
          <w:marTop w:val="0"/>
          <w:marBottom w:val="0"/>
          <w:divBdr>
            <w:top w:val="none" w:sz="0" w:space="0" w:color="auto"/>
            <w:left w:val="none" w:sz="0" w:space="0" w:color="auto"/>
            <w:bottom w:val="none" w:sz="0" w:space="0" w:color="auto"/>
            <w:right w:val="none" w:sz="0" w:space="0" w:color="auto"/>
          </w:divBdr>
        </w:div>
        <w:div w:id="608777174">
          <w:blockQuote w:val="1"/>
          <w:marLeft w:val="0"/>
          <w:marRight w:val="0"/>
          <w:marTop w:val="0"/>
          <w:marBottom w:val="0"/>
          <w:divBdr>
            <w:top w:val="none" w:sz="0" w:space="0" w:color="auto"/>
            <w:left w:val="none" w:sz="0" w:space="0" w:color="auto"/>
            <w:bottom w:val="none" w:sz="0" w:space="0" w:color="auto"/>
            <w:right w:val="none" w:sz="0" w:space="0" w:color="auto"/>
          </w:divBdr>
        </w:div>
        <w:div w:id="1082458216">
          <w:blockQuote w:val="1"/>
          <w:marLeft w:val="0"/>
          <w:marRight w:val="0"/>
          <w:marTop w:val="0"/>
          <w:marBottom w:val="0"/>
          <w:divBdr>
            <w:top w:val="none" w:sz="0" w:space="0" w:color="auto"/>
            <w:left w:val="none" w:sz="0" w:space="0" w:color="auto"/>
            <w:bottom w:val="none" w:sz="0" w:space="0" w:color="auto"/>
            <w:right w:val="none" w:sz="0" w:space="0" w:color="auto"/>
          </w:divBdr>
        </w:div>
        <w:div w:id="1092895415">
          <w:blockQuote w:val="1"/>
          <w:marLeft w:val="0"/>
          <w:marRight w:val="0"/>
          <w:marTop w:val="0"/>
          <w:marBottom w:val="0"/>
          <w:divBdr>
            <w:top w:val="none" w:sz="0" w:space="0" w:color="auto"/>
            <w:left w:val="none" w:sz="0" w:space="0" w:color="auto"/>
            <w:bottom w:val="none" w:sz="0" w:space="0" w:color="auto"/>
            <w:right w:val="none" w:sz="0" w:space="0" w:color="auto"/>
          </w:divBdr>
        </w:div>
        <w:div w:id="1409352934">
          <w:blockQuote w:val="1"/>
          <w:marLeft w:val="0"/>
          <w:marRight w:val="0"/>
          <w:marTop w:val="0"/>
          <w:marBottom w:val="0"/>
          <w:divBdr>
            <w:top w:val="none" w:sz="0" w:space="0" w:color="auto"/>
            <w:left w:val="none" w:sz="0" w:space="0" w:color="auto"/>
            <w:bottom w:val="none" w:sz="0" w:space="0" w:color="auto"/>
            <w:right w:val="none" w:sz="0" w:space="0" w:color="auto"/>
          </w:divBdr>
        </w:div>
        <w:div w:id="1434087455">
          <w:blockQuote w:val="1"/>
          <w:marLeft w:val="0"/>
          <w:marRight w:val="0"/>
          <w:marTop w:val="0"/>
          <w:marBottom w:val="0"/>
          <w:divBdr>
            <w:top w:val="none" w:sz="0" w:space="0" w:color="auto"/>
            <w:left w:val="none" w:sz="0" w:space="0" w:color="auto"/>
            <w:bottom w:val="none" w:sz="0" w:space="0" w:color="auto"/>
            <w:right w:val="none" w:sz="0" w:space="0" w:color="auto"/>
          </w:divBdr>
        </w:div>
        <w:div w:id="1457719430">
          <w:blockQuote w:val="1"/>
          <w:marLeft w:val="0"/>
          <w:marRight w:val="0"/>
          <w:marTop w:val="0"/>
          <w:marBottom w:val="0"/>
          <w:divBdr>
            <w:top w:val="none" w:sz="0" w:space="0" w:color="auto"/>
            <w:left w:val="none" w:sz="0" w:space="0" w:color="auto"/>
            <w:bottom w:val="none" w:sz="0" w:space="0" w:color="auto"/>
            <w:right w:val="none" w:sz="0" w:space="0" w:color="auto"/>
          </w:divBdr>
        </w:div>
        <w:div w:id="1567380647">
          <w:blockQuote w:val="1"/>
          <w:marLeft w:val="0"/>
          <w:marRight w:val="0"/>
          <w:marTop w:val="0"/>
          <w:marBottom w:val="0"/>
          <w:divBdr>
            <w:top w:val="none" w:sz="0" w:space="0" w:color="auto"/>
            <w:left w:val="none" w:sz="0" w:space="0" w:color="auto"/>
            <w:bottom w:val="none" w:sz="0" w:space="0" w:color="auto"/>
            <w:right w:val="none" w:sz="0" w:space="0" w:color="auto"/>
          </w:divBdr>
        </w:div>
        <w:div w:id="1786339500">
          <w:blockQuote w:val="1"/>
          <w:marLeft w:val="0"/>
          <w:marRight w:val="0"/>
          <w:marTop w:val="0"/>
          <w:marBottom w:val="0"/>
          <w:divBdr>
            <w:top w:val="none" w:sz="0" w:space="0" w:color="auto"/>
            <w:left w:val="none" w:sz="0" w:space="0" w:color="auto"/>
            <w:bottom w:val="none" w:sz="0" w:space="0" w:color="auto"/>
            <w:right w:val="none" w:sz="0" w:space="0" w:color="auto"/>
          </w:divBdr>
        </w:div>
        <w:div w:id="186065373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comments.xml.rels><?xml version="1.0" encoding="UTF-8" standalone="yes"?>
<Relationships xmlns="http://schemas.openxmlformats.org/package/2006/relationships"><Relationship Id="rId1" Type="http://schemas.openxmlformats.org/officeDocument/2006/relationships/hyperlink" Target="https://onlinelibrary.wiley.com/doi/10.1002/pst.2128?af=R&amp;msockid=055b9be3ea0868a220388dfdebe869da" TargetMode="External"/></Relationship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6.png"/><Relationship Id="rId26" Type="http://schemas.microsoft.com/office/2011/relationships/people" Target="people.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microsoft.com/office/2016/09/relationships/commentsIds" Target="commentsIds.xml"/><Relationship Id="rId24" Type="http://schemas.openxmlformats.org/officeDocument/2006/relationships/hyperlink" Target="https://seed.nih.gov/sites/default/files/2023-12/Example-TPP-Small-Molecule-Drug.pdf"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www.fda.gov/MedicalDevices/DeviceRegulationandGuidance/GuidanceDocuments/ucm071072.htm" TargetMode="External"/><Relationship Id="rId10" Type="http://schemas.microsoft.com/office/2011/relationships/commentsExtended" Target="commentsExtended.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hyperlink" Target="https://doi.org/10.1002/pst.1746"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4E4B4404098644936010403D21F0A0" ma:contentTypeVersion="12" ma:contentTypeDescription="Create a new document." ma:contentTypeScope="" ma:versionID="e33e5e5bd572bba5e8eceed2b80d61b3">
  <xsd:schema xmlns:xsd="http://www.w3.org/2001/XMLSchema" xmlns:xs="http://www.w3.org/2001/XMLSchema" xmlns:p="http://schemas.microsoft.com/office/2006/metadata/properties" xmlns:ns2="791e7926-dc2e-44d7-94f1-d2949d8bf0b0" xmlns:ns3="23abd936-0ec6-42d2-bf8f-440a4b910454" targetNamespace="http://schemas.microsoft.com/office/2006/metadata/properties" ma:root="true" ma:fieldsID="64da8afbe999dcf70c1d8553db82f56b" ns2:_="" ns3:_="">
    <xsd:import namespace="791e7926-dc2e-44d7-94f1-d2949d8bf0b0"/>
    <xsd:import namespace="23abd936-0ec6-42d2-bf8f-440a4b91045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DateTaken"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1e7926-dc2e-44d7-94f1-d2949d8bf0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136a0d28-3a61-4a49-aba9-fec1b572f8ef" ma:termSetId="09814cd3-568e-fe90-9814-8d621ff8fb84" ma:anchorId="fba54fb3-c3e1-fe81-a776-ca4b69148c4d" ma:open="true" ma:isKeyword="false">
      <xsd:complexType>
        <xsd:sequence>
          <xsd:element ref="pc:Terms" minOccurs="0" maxOccurs="1"/>
        </xsd:sequence>
      </xsd:complex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abd936-0ec6-42d2-bf8f-440a4b910454"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40ed26ed-6587-4b6f-87e8-2ac2ed3c2e2b}" ma:internalName="TaxCatchAll" ma:showField="CatchAllData" ma:web="23abd936-0ec6-42d2-bf8f-440a4b91045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23abd936-0ec6-42d2-bf8f-440a4b910454" xsi:nil="true"/>
    <lcf76f155ced4ddcb4097134ff3c332f xmlns="791e7926-dc2e-44d7-94f1-d2949d8bf0b0">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9DC0DB7-222E-4538-B799-620DB285355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1e7926-dc2e-44d7-94f1-d2949d8bf0b0"/>
    <ds:schemaRef ds:uri="23abd936-0ec6-42d2-bf8f-440a4b910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DFF7C2A-D273-4452-BF59-1417F3D1651C}">
  <ds:schemaRefs>
    <ds:schemaRef ds:uri="http://schemas.microsoft.com/sharepoint/v3/contenttype/forms"/>
  </ds:schemaRefs>
</ds:datastoreItem>
</file>

<file path=customXml/itemProps3.xml><?xml version="1.0" encoding="utf-8"?>
<ds:datastoreItem xmlns:ds="http://schemas.openxmlformats.org/officeDocument/2006/customXml" ds:itemID="{EAD03657-B181-445E-BB5F-AFA05F42CE5D}">
  <ds:schemaRefs>
    <ds:schemaRef ds:uri="http://schemas.openxmlformats.org/officeDocument/2006/bibliography"/>
  </ds:schemaRefs>
</ds:datastoreItem>
</file>

<file path=customXml/itemProps4.xml><?xml version="1.0" encoding="utf-8"?>
<ds:datastoreItem xmlns:ds="http://schemas.openxmlformats.org/officeDocument/2006/customXml" ds:itemID="{D4026130-DC82-4A02-87EE-A7B996538573}">
  <ds:schemaRefs>
    <ds:schemaRef ds:uri="http://purl.org/dc/terms/"/>
    <ds:schemaRef ds:uri="http://schemas.openxmlformats.org/package/2006/metadata/core-properties"/>
    <ds:schemaRef ds:uri="http://schemas.microsoft.com/office/2006/documentManagement/types"/>
    <ds:schemaRef ds:uri="791e7926-dc2e-44d7-94f1-d2949d8bf0b0"/>
    <ds:schemaRef ds:uri="http://purl.org/dc/dcmitype/"/>
    <ds:schemaRef ds:uri="http://purl.org/dc/elements/1.1/"/>
    <ds:schemaRef ds:uri="http://schemas.microsoft.com/office/infopath/2007/PartnerControls"/>
    <ds:schemaRef ds:uri="23abd936-0ec6-42d2-bf8f-440a4b910454"/>
    <ds:schemaRef ds:uri="http://schemas.microsoft.com/office/2006/metadata/propertie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6002</Words>
  <Characters>34213</Characters>
  <Application>Microsoft Office Word</Application>
  <DocSecurity>0</DocSecurity>
  <Lines>285</Lines>
  <Paragraphs>80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Theravance Biopharma US, Inc.</Company>
  <LinksUpToDate>false</LinksUpToDate>
  <CharactersWithSpaces>40135</CharactersWithSpaces>
  <SharedDoc>false</SharedDoc>
  <HLinks>
    <vt:vector size="30" baseType="variant">
      <vt:variant>
        <vt:i4>852034</vt:i4>
      </vt:variant>
      <vt:variant>
        <vt:i4>9</vt:i4>
      </vt:variant>
      <vt:variant>
        <vt:i4>0</vt:i4>
      </vt:variant>
      <vt:variant>
        <vt:i4>5</vt:i4>
      </vt:variant>
      <vt:variant>
        <vt:lpwstr>https://goaheadtool.shinyapps.io/GOaheadv10/</vt:lpwstr>
      </vt:variant>
      <vt:variant>
        <vt:lpwstr/>
      </vt:variant>
      <vt:variant>
        <vt:i4>6094913</vt:i4>
      </vt:variant>
      <vt:variant>
        <vt:i4>6</vt:i4>
      </vt:variant>
      <vt:variant>
        <vt:i4>0</vt:i4>
      </vt:variant>
      <vt:variant>
        <vt:i4>5</vt:i4>
      </vt:variant>
      <vt:variant>
        <vt:lpwstr>https://seed.nih.gov/sites/default/files/2023-12/Example-TPP-Small-Molecule-Drug.pdf</vt:lpwstr>
      </vt:variant>
      <vt:variant>
        <vt:lpwstr/>
      </vt:variant>
      <vt:variant>
        <vt:i4>1966087</vt:i4>
      </vt:variant>
      <vt:variant>
        <vt:i4>3</vt:i4>
      </vt:variant>
      <vt:variant>
        <vt:i4>0</vt:i4>
      </vt:variant>
      <vt:variant>
        <vt:i4>5</vt:i4>
      </vt:variant>
      <vt:variant>
        <vt:lpwstr>http://www.fda.gov/MedicalDevices/DeviceRegulationandGuidance/GuidanceDocuments/ucm071072.htm</vt:lpwstr>
      </vt:variant>
      <vt:variant>
        <vt:lpwstr/>
      </vt:variant>
      <vt:variant>
        <vt:i4>5177433</vt:i4>
      </vt:variant>
      <vt:variant>
        <vt:i4>0</vt:i4>
      </vt:variant>
      <vt:variant>
        <vt:i4>0</vt:i4>
      </vt:variant>
      <vt:variant>
        <vt:i4>5</vt:i4>
      </vt:variant>
      <vt:variant>
        <vt:lpwstr>https://doi.org/10.1002/pst.1746</vt:lpwstr>
      </vt:variant>
      <vt:variant>
        <vt:lpwstr/>
      </vt:variant>
      <vt:variant>
        <vt:i4>3997747</vt:i4>
      </vt:variant>
      <vt:variant>
        <vt:i4>0</vt:i4>
      </vt:variant>
      <vt:variant>
        <vt:i4>0</vt:i4>
      </vt:variant>
      <vt:variant>
        <vt:i4>5</vt:i4>
      </vt:variant>
      <vt:variant>
        <vt:lpwstr>https://onlinelibrary.wiley.com/doi/10.1002/pst.2128?af=R&amp;msockid=055b9be3ea0868a220388dfdebe869da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Guerin, Tadhg</dc:creator>
  <cp:keywords/>
  <cp:lastModifiedBy>Guerin, Tadhg</cp:lastModifiedBy>
  <cp:revision>2</cp:revision>
  <dcterms:created xsi:type="dcterms:W3CDTF">2025-08-07T12:17:00Z</dcterms:created>
  <dcterms:modified xsi:type="dcterms:W3CDTF">2025-08-07T12:17:00Z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0x010100194E4B4404098644936010403D21F0A0</vt:lpwstr>
  </property>
  <property fmtid="{D5CDD505-2E9C-101B-9397-08002B2CF9AE}" pid="3" name="MediaServiceImageTags">
    <vt:lpwstr/>
  </property>
</Properties>
</file>